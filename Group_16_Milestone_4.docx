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36E4B7" w14:textId="6A48DFD3"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 xml:space="preserve">Group 16: Milestone </w:t>
        </w:r>
        <w:del w:id="2" w:author="Thomas" w:date="2016-02-26T17:41:00Z">
          <w:r w:rsidDel="00043058">
            <w:rPr>
              <w:lang w:val="en-US" w:eastAsia="zh-CN"/>
            </w:rPr>
            <w:delText>3</w:delText>
          </w:r>
        </w:del>
      </w:ins>
      <w:ins w:id="3" w:author="Thomas" w:date="2016-02-26T17:41:00Z">
        <w:r w:rsidR="00043058">
          <w:rPr>
            <w:lang w:val="en-US" w:eastAsia="zh-CN"/>
          </w:rPr>
          <w:t>4</w:t>
        </w:r>
      </w:ins>
    </w:p>
    <w:p w14:paraId="112E2908" w14:textId="77777777" w:rsidR="00D233B2" w:rsidRDefault="00D233B2">
      <w:pPr>
        <w:rPr>
          <w:ins w:id="4" w:author="Connor Goudie" w:date="2016-02-12T20:20:00Z"/>
          <w:lang w:val="en-US" w:eastAsia="zh-CN"/>
        </w:rPr>
      </w:pPr>
    </w:p>
    <w:p w14:paraId="3903207C" w14:textId="77777777" w:rsidR="008E7C45" w:rsidRDefault="008E7C45" w:rsidP="008E7C45">
      <w:pPr>
        <w:rPr>
          <w:moveTo w:id="5" w:author="Tyler Da Costa" w:date="2016-02-15T03:48:00Z"/>
          <w:lang w:val="en-US" w:eastAsia="zh-CN"/>
        </w:rPr>
      </w:pPr>
      <w:moveToRangeStart w:id="6" w:author="Tyler Da Costa" w:date="2016-02-15T03:48:00Z" w:name="move443271420"/>
      <w:moveTo w:id="7"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8" w:author="Tyler Da Costa" w:date="2016-02-15T03:48:00Z"/>
          <w:lang w:val="en-US" w:eastAsia="zh-CN"/>
        </w:rPr>
      </w:pPr>
      <w:moveTo w:id="9"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6"/>
    </w:p>
    <w:p w14:paraId="118371D5" w14:textId="1B6BC9E0" w:rsidR="008E7C45" w:rsidRDefault="0009599E" w:rsidP="008E7C45">
      <w:pPr>
        <w:rPr>
          <w:ins w:id="10" w:author="Thomas" w:date="2016-02-26T17:44:00Z"/>
          <w:lang w:val="en-US" w:eastAsia="zh-CN"/>
        </w:rPr>
      </w:pPr>
      <w:ins w:id="11" w:author="Thomas" w:date="2016-02-26T17:44: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BA319A7" w14:textId="77777777" w:rsidR="0009599E" w:rsidRDefault="0009599E" w:rsidP="008E7C45">
      <w:pPr>
        <w:rPr>
          <w:ins w:id="12" w:author="Tyler Da Costa" w:date="2016-02-15T03:48:00Z"/>
          <w:lang w:val="en-US" w:eastAsia="zh-CN"/>
        </w:rPr>
      </w:pPr>
    </w:p>
    <w:p w14:paraId="0E5E410B" w14:textId="7FE21597" w:rsidR="00D233B2" w:rsidRDefault="00D83F2F">
      <w:pPr>
        <w:rPr>
          <w:ins w:id="13" w:author="Connor Goudie" w:date="2016-02-12T20:24:00Z"/>
          <w:lang w:val="en-US" w:eastAsia="zh-CN"/>
        </w:rPr>
      </w:pPr>
      <w:ins w:id="14" w:author="Tyler Da Costa" w:date="2016-02-15T03:49:00Z">
        <w:r>
          <w:rPr>
            <w:lang w:val="en-US" w:eastAsia="zh-CN"/>
          </w:rPr>
          <w:fldChar w:fldCharType="begin"/>
        </w:r>
        <w:r>
          <w:rPr>
            <w:lang w:val="en-US" w:eastAsia="zh-CN"/>
          </w:rPr>
          <w:instrText xml:space="preserve"> HYPERLINK "</w:instrText>
        </w:r>
      </w:ins>
      <w:ins w:id="15" w:author="Connor Goudie" w:date="2016-02-12T20:20:00Z">
        <w:r w:rsidRPr="00D83F2F">
          <w:rPr>
            <w:rPrChange w:id="16" w:author="Tyler Da Costa" w:date="2016-02-15T03:49:00Z">
              <w:rPr>
                <w:rStyle w:val="Hyperlink"/>
                <w:lang w:val="en-US" w:eastAsia="zh-CN"/>
              </w:rPr>
            </w:rPrChange>
          </w:rPr>
          <w:instrText>https://</w:instrText>
        </w:r>
      </w:ins>
      <w:ins w:id="17" w:author="Connor Goudie" w:date="2016-02-12T20:22:00Z">
        <w:r w:rsidRPr="00D83F2F">
          <w:rPr>
            <w:rPrChange w:id="18" w:author="Tyler Da Costa" w:date="2016-02-15T03:49:00Z">
              <w:rPr>
                <w:rStyle w:val="Hyperlink"/>
                <w:lang w:val="en-US" w:eastAsia="zh-CN"/>
              </w:rPr>
            </w:rPrChange>
          </w:rPr>
          <w:instrText>students.bcitdev.com/A00</w:instrText>
        </w:r>
      </w:ins>
      <w:ins w:id="19" w:author="Tyler Da Costa" w:date="2016-02-15T03:49:00Z">
        <w:r w:rsidRPr="00D83F2F">
          <w:rPr>
            <w:rPrChange w:id="20" w:author="Tyler Da Costa" w:date="2016-02-15T03:49:00Z">
              <w:rPr>
                <w:rStyle w:val="Hyperlink"/>
                <w:lang w:val="en-US" w:eastAsia="zh-CN"/>
              </w:rPr>
            </w:rPrChange>
          </w:rPr>
          <w:instrText>850950</w:instrText>
        </w:r>
      </w:ins>
      <w:ins w:id="21" w:author="Thomas" w:date="2016-02-15T00:33:00Z">
        <w:r w:rsidRPr="00D83F2F">
          <w:rPr>
            <w:rPrChange w:id="22" w:author="Tyler Da Costa" w:date="2016-02-15T03:49:00Z">
              <w:rPr>
                <w:rStyle w:val="Hyperlink"/>
                <w:lang w:val="en-US" w:eastAsia="zh-CN"/>
              </w:rPr>
            </w:rPrChange>
          </w:rPr>
          <w:instrText>/G16/</w:instrText>
        </w:r>
      </w:ins>
      <w:ins w:id="23" w:author="Tyler Da Costa" w:date="2016-02-15T03:44:00Z">
        <w:r w:rsidRPr="00D83F2F">
          <w:rPr>
            <w:rPrChange w:id="24" w:author="Tyler Da Costa" w:date="2016-02-15T03:49:00Z">
              <w:rPr>
                <w:rStyle w:val="Hyperlink"/>
                <w:lang w:val="en-US" w:eastAsia="zh-CN"/>
              </w:rPr>
            </w:rPrChange>
          </w:rPr>
          <w:instrText>html</w:instrText>
        </w:r>
      </w:ins>
      <w:ins w:id="25" w:author="Thomas" w:date="2016-02-15T00:33:00Z">
        <w:r w:rsidRPr="00D83F2F">
          <w:rPr>
            <w:rPrChange w:id="26" w:author="Tyler Da Costa" w:date="2016-02-15T03:49:00Z">
              <w:rPr>
                <w:rStyle w:val="Hyperlink"/>
                <w:lang w:val="en-US" w:eastAsia="zh-CN"/>
              </w:rPr>
            </w:rPrChange>
          </w:rPr>
          <w:instrText>/index.html</w:instrText>
        </w:r>
      </w:ins>
      <w:ins w:id="27" w:author="Tyler Da Costa" w:date="2016-02-15T03:49:00Z">
        <w:r>
          <w:rPr>
            <w:lang w:val="en-US" w:eastAsia="zh-CN"/>
          </w:rPr>
          <w:instrText xml:space="preserve">" </w:instrText>
        </w:r>
        <w:r>
          <w:rPr>
            <w:lang w:val="en-US" w:eastAsia="zh-CN"/>
          </w:rPr>
          <w:fldChar w:fldCharType="separate"/>
        </w:r>
      </w:ins>
      <w:ins w:id="28" w:author="Connor Goudie" w:date="2016-02-12T20:20:00Z">
        <w:r w:rsidRPr="00E61197">
          <w:rPr>
            <w:rStyle w:val="Hyperlink"/>
            <w:lang w:val="en-US" w:eastAsia="zh-CN"/>
          </w:rPr>
          <w:t>https://</w:t>
        </w:r>
      </w:ins>
      <w:ins w:id="29" w:author="Connor Goudie" w:date="2016-02-12T20:22:00Z">
        <w:r w:rsidRPr="00E61197">
          <w:rPr>
            <w:rStyle w:val="Hyperlink"/>
            <w:lang w:val="en-US" w:eastAsia="zh-CN"/>
          </w:rPr>
          <w:t>students.bcitdev.com/A00</w:t>
        </w:r>
        <w:del w:id="30" w:author="Thomas" w:date="2016-02-15T00:33:00Z">
          <w:r w:rsidRPr="00E61197" w:rsidDel="0060622A">
            <w:rPr>
              <w:rStyle w:val="Hyperlink"/>
              <w:lang w:val="en-US" w:eastAsia="zh-CN"/>
            </w:rPr>
            <w:delText>850950/project/index.html</w:delText>
          </w:r>
        </w:del>
      </w:ins>
      <w:ins w:id="31" w:author="Tyler Da Costa" w:date="2016-02-15T03:49:00Z">
        <w:r w:rsidRPr="00E61197">
          <w:rPr>
            <w:rStyle w:val="Hyperlink"/>
            <w:lang w:val="en-US" w:eastAsia="zh-CN"/>
          </w:rPr>
          <w:t>850950</w:t>
        </w:r>
      </w:ins>
      <w:ins w:id="32" w:author="Thomas" w:date="2016-02-15T00:33:00Z">
        <w:del w:id="33"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4" w:author="Tyler Da Costa" w:date="2016-02-15T03:44:00Z">
        <w:r w:rsidRPr="00E61197">
          <w:rPr>
            <w:rStyle w:val="Hyperlink"/>
            <w:lang w:val="en-US" w:eastAsia="zh-CN"/>
          </w:rPr>
          <w:t>html</w:t>
        </w:r>
      </w:ins>
      <w:ins w:id="35" w:author="Thomas" w:date="2016-02-15T00:33:00Z">
        <w:del w:id="36"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7" w:author="Tyler Da Costa" w:date="2016-02-15T03:49:00Z">
        <w:r>
          <w:rPr>
            <w:lang w:val="en-US" w:eastAsia="zh-CN"/>
          </w:rPr>
          <w:fldChar w:fldCharType="end"/>
        </w:r>
      </w:ins>
    </w:p>
    <w:p w14:paraId="3FF891AE" w14:textId="77777777" w:rsidR="006D4D57" w:rsidRDefault="006D4D57">
      <w:pPr>
        <w:rPr>
          <w:ins w:id="38" w:author="Thomas" w:date="2016-02-26T17:47:00Z"/>
          <w:lang w:val="en-US" w:eastAsia="zh-CN"/>
        </w:rPr>
      </w:pPr>
    </w:p>
    <w:p w14:paraId="1E724D90" w14:textId="534018D0" w:rsidR="006D4D57" w:rsidDel="00E91893" w:rsidRDefault="006D4D57">
      <w:pPr>
        <w:rPr>
          <w:ins w:id="39" w:author="Thomas" w:date="2016-02-26T17:48:00Z"/>
          <w:del w:id="40" w:author="Connor Goudie" w:date="2016-03-06T13:20:00Z"/>
          <w:lang w:val="en-US" w:eastAsia="zh-CN"/>
        </w:rPr>
      </w:pPr>
      <w:ins w:id="41" w:author="Thomas" w:date="2016-02-26T17:56:00Z">
        <w:del w:id="42" w:author="Connor Goudie" w:date="2016-03-06T13:20:00Z">
          <w:r w:rsidDel="00E91893">
            <w:rPr>
              <w:lang w:val="en-US" w:eastAsia="zh-CN"/>
            </w:rPr>
            <w:delText>-</w:delText>
          </w:r>
        </w:del>
      </w:ins>
      <w:ins w:id="43" w:author="Thomas" w:date="2016-02-26T17:48:00Z">
        <w:del w:id="44"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45" w:author="Thomas" w:date="2016-02-26T17:54:00Z"/>
          <w:del w:id="46" w:author="Connor Goudie" w:date="2016-03-06T13:20:00Z"/>
          <w:b/>
          <w:lang w:val="en-US" w:eastAsia="zh-CN"/>
          <w:rPrChange w:id="47" w:author="Thomas" w:date="2016-02-26T17:56:00Z">
            <w:rPr>
              <w:ins w:id="48" w:author="Thomas" w:date="2016-02-26T17:54:00Z"/>
              <w:del w:id="49" w:author="Connor Goudie" w:date="2016-03-06T13:20:00Z"/>
              <w:lang w:val="en-US" w:eastAsia="zh-CN"/>
            </w:rPr>
          </w:rPrChange>
        </w:rPr>
      </w:pPr>
      <w:ins w:id="50" w:author="Thomas" w:date="2016-02-26T17:56:00Z">
        <w:del w:id="51" w:author="Connor Goudie" w:date="2016-03-06T13:20:00Z">
          <w:r w:rsidDel="00E91893">
            <w:rPr>
              <w:lang w:val="en-US" w:eastAsia="zh-CN"/>
            </w:rPr>
            <w:delText>-</w:delText>
          </w:r>
        </w:del>
      </w:ins>
      <w:ins w:id="52" w:author="Thomas" w:date="2016-02-26T17:48:00Z">
        <w:del w:id="53" w:author="Connor Goudie" w:date="2016-03-06T13:20:00Z">
          <w:r w:rsidRPr="006D4D57" w:rsidDel="00E91893">
            <w:rPr>
              <w:b/>
              <w:lang w:val="en-US" w:eastAsia="zh-CN"/>
              <w:rPrChange w:id="54" w:author="Thomas" w:date="2016-02-26T17:56:00Z">
                <w:rPr>
                  <w:lang w:val="en-US" w:eastAsia="zh-CN"/>
                </w:rPr>
              </w:rPrChange>
            </w:rPr>
            <w:delText>Interactive user friendly feed</w:delText>
          </w:r>
        </w:del>
      </w:ins>
      <w:ins w:id="55" w:author="Thomas" w:date="2016-02-26T17:52:00Z">
        <w:del w:id="56" w:author="Connor Goudie" w:date="2016-03-06T13:20:00Z">
          <w:r w:rsidRPr="006D4D57" w:rsidDel="00E91893">
            <w:rPr>
              <w:b/>
              <w:lang w:val="en-US" w:eastAsia="zh-CN"/>
              <w:rPrChange w:id="57"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58" w:author="Thomas" w:date="2016-02-26T17:55:00Z"/>
          <w:del w:id="59" w:author="Connor Goudie" w:date="2016-03-06T13:20:00Z"/>
          <w:b/>
          <w:lang w:val="en-US" w:eastAsia="zh-CN"/>
          <w:rPrChange w:id="60" w:author="Thomas" w:date="2016-02-26T17:56:00Z">
            <w:rPr>
              <w:ins w:id="61" w:author="Thomas" w:date="2016-02-26T17:55:00Z"/>
              <w:del w:id="62" w:author="Connor Goudie" w:date="2016-03-06T13:20:00Z"/>
              <w:lang w:val="en-US" w:eastAsia="zh-CN"/>
            </w:rPr>
          </w:rPrChange>
        </w:rPr>
      </w:pPr>
      <w:ins w:id="63" w:author="Thomas" w:date="2016-02-26T17:56:00Z">
        <w:del w:id="64" w:author="Connor Goudie" w:date="2016-03-06T13:20:00Z">
          <w:r w:rsidRPr="006D4D57" w:rsidDel="00E91893">
            <w:rPr>
              <w:b/>
              <w:lang w:val="en-US" w:eastAsia="zh-CN"/>
              <w:rPrChange w:id="65" w:author="Thomas" w:date="2016-02-26T17:56:00Z">
                <w:rPr>
                  <w:lang w:val="en-US" w:eastAsia="zh-CN"/>
                </w:rPr>
              </w:rPrChange>
            </w:rPr>
            <w:delText>-</w:delText>
          </w:r>
        </w:del>
      </w:ins>
      <w:ins w:id="66" w:author="Thomas" w:date="2016-02-26T17:55:00Z">
        <w:del w:id="67" w:author="Connor Goudie" w:date="2016-03-06T13:20:00Z">
          <w:r w:rsidRPr="006D4D57" w:rsidDel="00E91893">
            <w:rPr>
              <w:b/>
              <w:lang w:val="en-US" w:eastAsia="zh-CN"/>
              <w:rPrChange w:id="68" w:author="Thomas" w:date="2016-02-26T17:56:00Z">
                <w:rPr>
                  <w:lang w:val="en-US" w:eastAsia="zh-CN"/>
                </w:rPr>
              </w:rPrChange>
            </w:rPr>
            <w:delText>Forms tested using our friendly feedback</w:delText>
          </w:r>
        </w:del>
      </w:ins>
    </w:p>
    <w:p w14:paraId="065D3A62" w14:textId="5D2661D8" w:rsidR="006D4D57" w:rsidDel="00E91893" w:rsidRDefault="006D4D57">
      <w:pPr>
        <w:rPr>
          <w:ins w:id="69" w:author="Thomas" w:date="2016-02-26T17:55:00Z"/>
          <w:del w:id="70" w:author="Connor Goudie" w:date="2016-03-06T13:20:00Z"/>
          <w:lang w:val="en-US" w:eastAsia="zh-CN"/>
        </w:rPr>
      </w:pPr>
      <w:ins w:id="71" w:author="Thomas" w:date="2016-02-26T17:56:00Z">
        <w:del w:id="72" w:author="Connor Goudie" w:date="2016-03-06T13:20:00Z">
          <w:r w:rsidDel="00E91893">
            <w:rPr>
              <w:lang w:val="en-US" w:eastAsia="zh-CN"/>
            </w:rPr>
            <w:delText>-</w:delText>
          </w:r>
        </w:del>
      </w:ins>
      <w:ins w:id="73" w:author="Thomas" w:date="2016-02-26T17:55:00Z">
        <w:del w:id="74" w:author="Connor Goudie" w:date="2016-03-06T13:20:00Z">
          <w:r w:rsidDel="00E91893">
            <w:rPr>
              <w:lang w:val="en-US" w:eastAsia="zh-CN"/>
            </w:rPr>
            <w:delText>Google Maps javascript embedded in site</w:delText>
          </w:r>
        </w:del>
      </w:ins>
      <w:ins w:id="75" w:author="Thomas" w:date="2016-02-26T17:56:00Z">
        <w:del w:id="76"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77" w:author="Thomas" w:date="2016-02-26T17:55:00Z"/>
          <w:del w:id="78" w:author="Connor Goudie" w:date="2016-03-06T13:20:00Z"/>
          <w:b/>
          <w:lang w:val="en-US" w:eastAsia="zh-CN"/>
          <w:rPrChange w:id="79" w:author="Thomas" w:date="2016-02-26T17:56:00Z">
            <w:rPr>
              <w:ins w:id="80" w:author="Thomas" w:date="2016-02-26T17:55:00Z"/>
              <w:del w:id="81" w:author="Connor Goudie" w:date="2016-03-06T13:20:00Z"/>
              <w:lang w:val="en-US" w:eastAsia="zh-CN"/>
            </w:rPr>
          </w:rPrChange>
        </w:rPr>
      </w:pPr>
      <w:ins w:id="82" w:author="Thomas" w:date="2016-02-26T17:55:00Z">
        <w:del w:id="83" w:author="Connor Goudie" w:date="2016-03-06T13:20:00Z">
          <w:r w:rsidDel="00E91893">
            <w:rPr>
              <w:lang w:val="en-US" w:eastAsia="zh-CN"/>
            </w:rPr>
            <w:delText>-</w:delText>
          </w:r>
          <w:r w:rsidRPr="006D4D57" w:rsidDel="00E91893">
            <w:rPr>
              <w:b/>
              <w:lang w:val="en-US" w:eastAsia="zh-CN"/>
              <w:rPrChange w:id="84" w:author="Thomas" w:date="2016-02-26T17:56:00Z">
                <w:rPr>
                  <w:lang w:val="en-US" w:eastAsia="zh-CN"/>
                </w:rPr>
              </w:rPrChange>
            </w:rPr>
            <w:delText>Forms tested with javascript disabled</w:delText>
          </w:r>
        </w:del>
      </w:ins>
    </w:p>
    <w:p w14:paraId="01303FB0" w14:textId="06B29B39" w:rsidR="00C63D86" w:rsidRDefault="006D4D57">
      <w:pPr>
        <w:rPr>
          <w:ins w:id="85" w:author="Connor Goudie" w:date="2016-03-06T12:58:00Z"/>
          <w:b/>
          <w:lang w:val="en-US" w:eastAsia="zh-CN"/>
        </w:rPr>
      </w:pPr>
      <w:ins w:id="86" w:author="Thomas" w:date="2016-02-26T17:56:00Z">
        <w:del w:id="87" w:author="Connor Goudie" w:date="2016-03-06T13:20:00Z">
          <w:r w:rsidRPr="006D4D57" w:rsidDel="00E91893">
            <w:rPr>
              <w:b/>
              <w:lang w:val="en-US" w:eastAsia="zh-CN"/>
              <w:rPrChange w:id="88" w:author="Thomas" w:date="2016-02-26T17:56:00Z">
                <w:rPr>
                  <w:lang w:val="en-US" w:eastAsia="zh-CN"/>
                </w:rPr>
              </w:rPrChange>
            </w:rPr>
            <w:delText>-</w:delText>
          </w:r>
        </w:del>
      </w:ins>
      <w:ins w:id="89" w:author="Thomas" w:date="2016-02-26T17:55:00Z">
        <w:del w:id="90" w:author="Connor Goudie" w:date="2016-03-06T13:20:00Z">
          <w:r w:rsidRPr="006D4D57" w:rsidDel="00E91893">
            <w:rPr>
              <w:b/>
              <w:lang w:val="en-US" w:eastAsia="zh-CN"/>
              <w:rPrChange w:id="91" w:author="Thomas" w:date="2016-02-26T17:56:00Z">
                <w:rPr>
                  <w:lang w:val="en-US" w:eastAsia="zh-CN"/>
                </w:rPr>
              </w:rPrChange>
            </w:rPr>
            <w:delText>Site published and tested.</w:delText>
          </w:r>
        </w:del>
      </w:ins>
    </w:p>
    <w:p w14:paraId="38719DC5" w14:textId="13A975C1" w:rsidR="00BF710D" w:rsidRDefault="00BF710D">
      <w:pPr>
        <w:rPr>
          <w:ins w:id="92" w:author="Connor Goudie" w:date="2016-03-06T12:53:00Z"/>
          <w:b/>
          <w:lang w:val="en-US" w:eastAsia="zh-CN"/>
        </w:rPr>
      </w:pPr>
    </w:p>
    <w:tbl>
      <w:tblPr>
        <w:tblStyle w:val="TableGrid"/>
        <w:tblW w:w="10916" w:type="dxa"/>
        <w:tblInd w:w="-431" w:type="dxa"/>
        <w:tblLook w:val="04A0" w:firstRow="1" w:lastRow="0" w:firstColumn="1" w:lastColumn="0" w:noHBand="0" w:noVBand="1"/>
        <w:tblPrChange w:id="93"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94">
          <w:tblGrid>
            <w:gridCol w:w="3116"/>
            <w:gridCol w:w="47"/>
            <w:gridCol w:w="3070"/>
            <w:gridCol w:w="94"/>
            <w:gridCol w:w="3023"/>
            <w:gridCol w:w="141"/>
          </w:tblGrid>
        </w:tblGridChange>
      </w:tblGrid>
      <w:tr w:rsidR="00BF710D" w14:paraId="2BEA8EA4" w14:textId="77777777" w:rsidTr="00747464">
        <w:trPr>
          <w:trHeight w:val="372"/>
          <w:ins w:id="95" w:author="Connor Goudie" w:date="2016-03-06T12:58:00Z"/>
          <w:trPrChange w:id="96" w:author="Connor Goudie" w:date="2016-03-06T13:39:00Z">
            <w:trPr>
              <w:gridAfter w:val="0"/>
            </w:trPr>
          </w:trPrChange>
        </w:trPr>
        <w:tc>
          <w:tcPr>
            <w:tcW w:w="3120" w:type="dxa"/>
            <w:tcPrChange w:id="97" w:author="Connor Goudie" w:date="2016-03-06T13:39:00Z">
              <w:tcPr>
                <w:tcW w:w="3116" w:type="dxa"/>
              </w:tcPr>
            </w:tcPrChange>
          </w:tcPr>
          <w:p w14:paraId="2DD42087" w14:textId="3978F17E" w:rsidR="00E91893" w:rsidRDefault="00231BAC" w:rsidP="00E91893">
            <w:pPr>
              <w:jc w:val="center"/>
              <w:rPr>
                <w:ins w:id="98" w:author="Connor Goudie" w:date="2016-03-06T13:19:00Z"/>
                <w:b/>
                <w:sz w:val="28"/>
                <w:szCs w:val="28"/>
                <w:lang w:val="en-US" w:eastAsia="zh-CN"/>
              </w:rPr>
            </w:pPr>
            <w:ins w:id="99" w:author="Connor Goudie" w:date="2016-03-06T14:18:00Z">
              <w:r>
                <w:rPr>
                  <w:b/>
                  <w:sz w:val="28"/>
                  <w:szCs w:val="28"/>
                  <w:lang w:val="en-US" w:eastAsia="zh-CN"/>
                </w:rPr>
                <w:t>signU</w:t>
              </w:r>
              <w:r w:rsidRPr="00664A87">
                <w:rPr>
                  <w:b/>
                  <w:sz w:val="28"/>
                  <w:szCs w:val="28"/>
                  <w:lang w:val="en-US" w:eastAsia="zh-CN"/>
                </w:rPr>
                <w:t>p</w:t>
              </w:r>
            </w:ins>
            <w:ins w:id="100" w:author="Connor Goudie" w:date="2016-03-06T14:21:00Z">
              <w:r>
                <w:rPr>
                  <w:b/>
                  <w:sz w:val="28"/>
                  <w:szCs w:val="28"/>
                  <w:lang w:val="en-US" w:eastAsia="zh-CN"/>
                </w:rPr>
                <w:t>Form</w:t>
              </w:r>
            </w:ins>
            <w:ins w:id="101" w:author="Connor Goudie" w:date="2016-03-06T13:19:00Z">
              <w:r w:rsidR="00E91893">
                <w:rPr>
                  <w:b/>
                  <w:sz w:val="28"/>
                  <w:szCs w:val="28"/>
                  <w:lang w:val="en-US" w:eastAsia="zh-CN"/>
                </w:rPr>
                <w:t xml:space="preserve"> on page: </w:t>
              </w:r>
            </w:ins>
            <w:ins w:id="102" w:author="Connor Goudie" w:date="2016-03-06T14:18:00Z">
              <w:r>
                <w:rPr>
                  <w:b/>
                  <w:sz w:val="28"/>
                  <w:szCs w:val="28"/>
                  <w:lang w:val="en-US" w:eastAsia="zh-CN"/>
                </w:rPr>
                <w:t>cateri</w:t>
              </w:r>
            </w:ins>
            <w:ins w:id="103" w:author="Connor Goudie" w:date="2016-03-06T14:19:00Z">
              <w:r>
                <w:rPr>
                  <w:b/>
                  <w:sz w:val="28"/>
                  <w:szCs w:val="28"/>
                  <w:lang w:val="en-US" w:eastAsia="zh-CN"/>
                </w:rPr>
                <w:t>ng.html</w:t>
              </w:r>
            </w:ins>
          </w:p>
          <w:p w14:paraId="14909057" w14:textId="3B4BCC2F" w:rsidR="00BF710D" w:rsidRDefault="00BF710D" w:rsidP="00BF710D">
            <w:pPr>
              <w:tabs>
                <w:tab w:val="center" w:pos="1473"/>
              </w:tabs>
              <w:jc w:val="center"/>
              <w:rPr>
                <w:ins w:id="104" w:author="Connor Goudie" w:date="2016-03-06T12:58:00Z"/>
                <w:lang w:val="en-US" w:eastAsia="zh-CN"/>
              </w:rPr>
              <w:pPrChange w:id="105" w:author="Connor Goudie" w:date="2016-03-06T13:00:00Z">
                <w:pPr/>
              </w:pPrChange>
            </w:pPr>
          </w:p>
        </w:tc>
        <w:tc>
          <w:tcPr>
            <w:tcW w:w="3638" w:type="dxa"/>
            <w:tcPrChange w:id="106" w:author="Connor Goudie" w:date="2016-03-06T13:39:00Z">
              <w:tcPr>
                <w:tcW w:w="3117" w:type="dxa"/>
                <w:gridSpan w:val="2"/>
              </w:tcPr>
            </w:tcPrChange>
          </w:tcPr>
          <w:p w14:paraId="08FE2224" w14:textId="0A803328" w:rsidR="00BF710D" w:rsidRDefault="00BF710D" w:rsidP="00BF710D">
            <w:pPr>
              <w:jc w:val="center"/>
              <w:rPr>
                <w:ins w:id="107" w:author="Connor Goudie" w:date="2016-03-06T12:58:00Z"/>
                <w:lang w:val="en-US" w:eastAsia="zh-CN"/>
              </w:rPr>
              <w:pPrChange w:id="108" w:author="Connor Goudie" w:date="2016-03-06T13:00:00Z">
                <w:pPr/>
              </w:pPrChange>
            </w:pPr>
            <w:ins w:id="109" w:author="Connor Goudie" w:date="2016-03-06T12:59:00Z">
              <w:r>
                <w:rPr>
                  <w:lang w:val="en-US" w:eastAsia="zh-CN"/>
                </w:rPr>
                <w:t>Data Format or RegExp</w:t>
              </w:r>
            </w:ins>
          </w:p>
        </w:tc>
        <w:tc>
          <w:tcPr>
            <w:tcW w:w="4158" w:type="dxa"/>
            <w:tcPrChange w:id="110" w:author="Connor Goudie" w:date="2016-03-06T13:39:00Z">
              <w:tcPr>
                <w:tcW w:w="3117" w:type="dxa"/>
                <w:gridSpan w:val="2"/>
              </w:tcPr>
            </w:tcPrChange>
          </w:tcPr>
          <w:p w14:paraId="18706BF7" w14:textId="1521E924" w:rsidR="00BF710D" w:rsidRDefault="00BF710D" w:rsidP="00BF710D">
            <w:pPr>
              <w:jc w:val="center"/>
              <w:rPr>
                <w:ins w:id="111" w:author="Connor Goudie" w:date="2016-03-06T12:58:00Z"/>
                <w:lang w:val="en-US" w:eastAsia="zh-CN"/>
              </w:rPr>
              <w:pPrChange w:id="112" w:author="Connor Goudie" w:date="2016-03-06T13:00:00Z">
                <w:pPr/>
              </w:pPrChange>
            </w:pPr>
            <w:ins w:id="113" w:author="Connor Goudie" w:date="2016-03-06T12:59:00Z">
              <w:r>
                <w:rPr>
                  <w:lang w:val="en-US" w:eastAsia="zh-CN"/>
                </w:rPr>
                <w:t>Explanation</w:t>
              </w:r>
            </w:ins>
          </w:p>
        </w:tc>
      </w:tr>
      <w:tr w:rsidR="00BF710D" w14:paraId="18F34AB4" w14:textId="77777777" w:rsidTr="00747464">
        <w:trPr>
          <w:trHeight w:val="372"/>
          <w:ins w:id="114" w:author="Connor Goudie" w:date="2016-03-06T12:58:00Z"/>
          <w:trPrChange w:id="115" w:author="Connor Goudie" w:date="2016-03-06T13:39:00Z">
            <w:trPr>
              <w:gridAfter w:val="0"/>
            </w:trPr>
          </w:trPrChange>
        </w:trPr>
        <w:tc>
          <w:tcPr>
            <w:tcW w:w="3120" w:type="dxa"/>
            <w:tcPrChange w:id="116" w:author="Connor Goudie" w:date="2016-03-06T13:39:00Z">
              <w:tcPr>
                <w:tcW w:w="3116" w:type="dxa"/>
              </w:tcPr>
            </w:tcPrChange>
          </w:tcPr>
          <w:p w14:paraId="606EEDFC" w14:textId="65E4ECFB" w:rsidR="0000463C" w:rsidRPr="0000463C" w:rsidRDefault="00E91893" w:rsidP="0000463C">
            <w:pPr>
              <w:jc w:val="center"/>
              <w:rPr>
                <w:ins w:id="117" w:author="Connor Goudie" w:date="2016-03-06T12:58:00Z"/>
                <w:b/>
                <w:sz w:val="28"/>
                <w:szCs w:val="28"/>
                <w:lang w:val="en-US" w:eastAsia="zh-CN"/>
                <w:rPrChange w:id="118" w:author="Connor Goudie" w:date="2016-03-06T13:11:00Z">
                  <w:rPr>
                    <w:ins w:id="119" w:author="Connor Goudie" w:date="2016-03-06T12:58:00Z"/>
                    <w:lang w:val="en-US" w:eastAsia="zh-CN"/>
                  </w:rPr>
                </w:rPrChange>
              </w:rPr>
              <w:pPrChange w:id="120" w:author="Connor Goudie" w:date="2016-03-06T13:11:00Z">
                <w:pPr/>
              </w:pPrChange>
            </w:pPr>
            <w:ins w:id="121" w:author="Connor Goudie" w:date="2016-03-06T13:19:00Z">
              <w:r>
                <w:rPr>
                  <w:lang w:val="en-US" w:eastAsia="zh-CN"/>
                </w:rPr>
                <w:t>Field ID</w:t>
              </w:r>
            </w:ins>
          </w:p>
        </w:tc>
        <w:tc>
          <w:tcPr>
            <w:tcW w:w="3638" w:type="dxa"/>
            <w:tcPrChange w:id="122" w:author="Connor Goudie" w:date="2016-03-06T13:39:00Z">
              <w:tcPr>
                <w:tcW w:w="3117" w:type="dxa"/>
                <w:gridSpan w:val="2"/>
              </w:tcPr>
            </w:tcPrChange>
          </w:tcPr>
          <w:p w14:paraId="1AACD688" w14:textId="77777777" w:rsidR="00BF710D" w:rsidRDefault="00BF710D">
            <w:pPr>
              <w:rPr>
                <w:ins w:id="123" w:author="Connor Goudie" w:date="2016-03-06T12:58:00Z"/>
                <w:lang w:val="en-US" w:eastAsia="zh-CN"/>
              </w:rPr>
            </w:pPr>
          </w:p>
        </w:tc>
        <w:tc>
          <w:tcPr>
            <w:tcW w:w="4158" w:type="dxa"/>
            <w:tcPrChange w:id="124" w:author="Connor Goudie" w:date="2016-03-06T13:39:00Z">
              <w:tcPr>
                <w:tcW w:w="3117" w:type="dxa"/>
                <w:gridSpan w:val="2"/>
              </w:tcPr>
            </w:tcPrChange>
          </w:tcPr>
          <w:p w14:paraId="73AEEE27" w14:textId="77777777" w:rsidR="00BF710D" w:rsidRDefault="00BF710D">
            <w:pPr>
              <w:rPr>
                <w:ins w:id="125" w:author="Connor Goudie" w:date="2016-03-06T12:58:00Z"/>
                <w:lang w:val="en-US" w:eastAsia="zh-CN"/>
              </w:rPr>
            </w:pPr>
          </w:p>
        </w:tc>
      </w:tr>
      <w:tr w:rsidR="0000463C" w14:paraId="65C55B8C" w14:textId="77777777" w:rsidTr="00747464">
        <w:tblPrEx>
          <w:tblPrExChange w:id="126" w:author="Connor Goudie" w:date="2016-03-06T13:39:00Z">
            <w:tblPrEx>
              <w:tblW w:w="9491" w:type="dxa"/>
            </w:tblPrEx>
          </w:tblPrExChange>
        </w:tblPrEx>
        <w:trPr>
          <w:trHeight w:val="372"/>
          <w:ins w:id="127" w:author="Connor Goudie" w:date="2016-03-06T13:11:00Z"/>
          <w:trPrChange w:id="128" w:author="Connor Goudie" w:date="2016-03-06T13:39:00Z">
            <w:trPr>
              <w:trHeight w:val="372"/>
            </w:trPr>
          </w:trPrChange>
        </w:trPr>
        <w:tc>
          <w:tcPr>
            <w:tcW w:w="3120" w:type="dxa"/>
            <w:tcPrChange w:id="129" w:author="Connor Goudie" w:date="2016-03-06T13:39:00Z">
              <w:tcPr>
                <w:tcW w:w="3163" w:type="dxa"/>
                <w:gridSpan w:val="2"/>
              </w:tcPr>
            </w:tcPrChange>
          </w:tcPr>
          <w:p w14:paraId="64FE8615" w14:textId="289E62EE" w:rsidR="0000463C" w:rsidRPr="00BF710D" w:rsidRDefault="0000463C" w:rsidP="0000463C">
            <w:pPr>
              <w:rPr>
                <w:ins w:id="130" w:author="Connor Goudie" w:date="2016-03-06T13:11:00Z"/>
                <w:b/>
                <w:sz w:val="28"/>
                <w:szCs w:val="28"/>
                <w:lang w:val="en-US" w:eastAsia="zh-CN"/>
                <w:rPrChange w:id="131" w:author="Connor Goudie" w:date="2016-03-06T13:03:00Z">
                  <w:rPr>
                    <w:ins w:id="132" w:author="Connor Goudie" w:date="2016-03-06T13:11:00Z"/>
                    <w:b/>
                    <w:sz w:val="28"/>
                    <w:szCs w:val="28"/>
                    <w:lang w:val="en-US" w:eastAsia="zh-CN"/>
                  </w:rPr>
                </w:rPrChange>
              </w:rPr>
              <w:pPrChange w:id="133" w:author="Connor Goudie" w:date="2016-03-06T13:11:00Z">
                <w:pPr>
                  <w:jc w:val="center"/>
                </w:pPr>
              </w:pPrChange>
            </w:pPr>
            <w:ins w:id="134" w:author="Connor Goudie" w:date="2016-03-06T13:11:00Z">
              <w:r>
                <w:rPr>
                  <w:lang w:val="en-US" w:eastAsia="zh-CN"/>
                </w:rPr>
                <w:t>signUpEmail</w:t>
              </w:r>
            </w:ins>
          </w:p>
        </w:tc>
        <w:tc>
          <w:tcPr>
            <w:tcW w:w="3638" w:type="dxa"/>
            <w:tcPrChange w:id="135" w:author="Connor Goudie" w:date="2016-03-06T13:39:00Z">
              <w:tcPr>
                <w:tcW w:w="3164" w:type="dxa"/>
                <w:gridSpan w:val="2"/>
              </w:tcPr>
            </w:tcPrChange>
          </w:tcPr>
          <w:p w14:paraId="136AB770" w14:textId="30628D60" w:rsidR="0000463C" w:rsidRDefault="00E91893">
            <w:pPr>
              <w:rPr>
                <w:ins w:id="136" w:author="Connor Goudie" w:date="2016-03-06T13:11:00Z"/>
                <w:lang w:val="en-US" w:eastAsia="zh-CN"/>
              </w:rPr>
            </w:pPr>
            <w:ins w:id="137" w:author="Connor Goudie" w:date="2016-03-06T13:21:00Z">
              <w:r>
                <w:rPr>
                  <w:lang w:val="en-US" w:eastAsia="zh-CN"/>
                </w:rPr>
                <w:t>Email format, must end in .com .ca or .org</w:t>
              </w:r>
            </w:ins>
            <w:ins w:id="138" w:author="Connor Goudie" w:date="2016-03-06T14:02:00Z">
              <w:r w:rsidR="00FD3FF2">
                <w:rPr>
                  <w:lang w:val="en-US" w:eastAsia="zh-CN"/>
                </w:rPr>
                <w:t>,</w:t>
              </w:r>
            </w:ins>
            <w:ins w:id="139" w:author="Connor Goudie" w:date="2016-03-06T14:01:00Z">
              <w:r w:rsidR="00FD3FF2">
                <w:rPr>
                  <w:lang w:val="en-US" w:eastAsia="zh-CN"/>
                </w:rPr>
                <w:t xml:space="preserve"> </w:t>
              </w:r>
            </w:ins>
            <w:ins w:id="140" w:author="Connor Goudie" w:date="2016-03-06T14:02:00Z">
              <w:r w:rsidR="00FD3FF2">
                <w:rPr>
                  <w:lang w:val="en-US" w:eastAsia="zh-CN"/>
                </w:rPr>
                <w:t>required field</w:t>
              </w:r>
            </w:ins>
          </w:p>
        </w:tc>
        <w:tc>
          <w:tcPr>
            <w:tcW w:w="4158" w:type="dxa"/>
            <w:tcPrChange w:id="141" w:author="Connor Goudie" w:date="2016-03-06T13:39:00Z">
              <w:tcPr>
                <w:tcW w:w="3164" w:type="dxa"/>
                <w:gridSpan w:val="2"/>
              </w:tcPr>
            </w:tcPrChange>
          </w:tcPr>
          <w:p w14:paraId="000BF512" w14:textId="02EA5F9D" w:rsidR="0000463C" w:rsidRDefault="00747464">
            <w:pPr>
              <w:rPr>
                <w:ins w:id="142" w:author="Connor Goudie" w:date="2016-03-06T13:11:00Z"/>
                <w:lang w:val="en-US" w:eastAsia="zh-CN"/>
              </w:rPr>
            </w:pPr>
            <w:ins w:id="143"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144" w:author="Connor Goudie" w:date="2016-03-06T12:58:00Z"/>
          <w:trPrChange w:id="145" w:author="Connor Goudie" w:date="2016-03-06T13:39:00Z">
            <w:trPr>
              <w:gridAfter w:val="0"/>
            </w:trPr>
          </w:trPrChange>
        </w:trPr>
        <w:tc>
          <w:tcPr>
            <w:tcW w:w="3120" w:type="dxa"/>
            <w:tcPrChange w:id="146" w:author="Connor Goudie" w:date="2016-03-06T13:39:00Z">
              <w:tcPr>
                <w:tcW w:w="3116" w:type="dxa"/>
              </w:tcPr>
            </w:tcPrChange>
          </w:tcPr>
          <w:p w14:paraId="48858AAC" w14:textId="439DE3B9" w:rsidR="00BF710D" w:rsidRDefault="00BF710D">
            <w:pPr>
              <w:rPr>
                <w:ins w:id="147" w:author="Connor Goudie" w:date="2016-03-06T12:58:00Z"/>
                <w:lang w:val="en-US" w:eastAsia="zh-CN"/>
              </w:rPr>
            </w:pPr>
            <w:ins w:id="148" w:author="Connor Goudie" w:date="2016-03-06T13:01:00Z">
              <w:r>
                <w:rPr>
                  <w:lang w:val="en-US" w:eastAsia="zh-CN"/>
                </w:rPr>
                <w:t>firstN</w:t>
              </w:r>
            </w:ins>
            <w:ins w:id="149" w:author="Connor Goudie" w:date="2016-03-06T13:00:00Z">
              <w:r>
                <w:rPr>
                  <w:lang w:val="en-US" w:eastAsia="zh-CN"/>
                </w:rPr>
                <w:t>ame</w:t>
              </w:r>
            </w:ins>
          </w:p>
        </w:tc>
        <w:tc>
          <w:tcPr>
            <w:tcW w:w="3638" w:type="dxa"/>
            <w:tcPrChange w:id="150" w:author="Connor Goudie" w:date="2016-03-06T13:39:00Z">
              <w:tcPr>
                <w:tcW w:w="3117" w:type="dxa"/>
                <w:gridSpan w:val="2"/>
              </w:tcPr>
            </w:tcPrChange>
          </w:tcPr>
          <w:p w14:paraId="4625B390" w14:textId="38283C19" w:rsidR="00BF710D" w:rsidRDefault="00E91893" w:rsidP="00FD3FF2">
            <w:pPr>
              <w:rPr>
                <w:ins w:id="151" w:author="Connor Goudie" w:date="2016-03-06T12:58:00Z"/>
                <w:lang w:val="en-US" w:eastAsia="zh-CN"/>
              </w:rPr>
              <w:pPrChange w:id="152" w:author="Connor Goudie" w:date="2016-03-06T13:58:00Z">
                <w:pPr/>
              </w:pPrChange>
            </w:pPr>
            <w:ins w:id="153" w:author="Connor Goudie" w:date="2016-03-06T13:24:00Z">
              <w:r>
                <w:rPr>
                  <w:lang w:val="en-US" w:eastAsia="zh-CN"/>
                </w:rPr>
                <w:t xml:space="preserve">Any text, </w:t>
              </w:r>
            </w:ins>
            <w:ins w:id="154" w:author="Connor Goudie" w:date="2016-03-06T14:02:00Z">
              <w:r w:rsidR="00FD3FF2">
                <w:rPr>
                  <w:lang w:val="en-US" w:eastAsia="zh-CN"/>
                </w:rPr>
                <w:t>required field</w:t>
              </w:r>
            </w:ins>
          </w:p>
        </w:tc>
        <w:tc>
          <w:tcPr>
            <w:tcW w:w="4158" w:type="dxa"/>
            <w:tcPrChange w:id="155" w:author="Connor Goudie" w:date="2016-03-06T13:39:00Z">
              <w:tcPr>
                <w:tcW w:w="3117" w:type="dxa"/>
                <w:gridSpan w:val="2"/>
              </w:tcPr>
            </w:tcPrChange>
          </w:tcPr>
          <w:p w14:paraId="2F66754D" w14:textId="504AC2CC" w:rsidR="00BF710D" w:rsidRDefault="00FD3FF2">
            <w:pPr>
              <w:rPr>
                <w:ins w:id="156" w:author="Connor Goudie" w:date="2016-03-06T12:58:00Z"/>
                <w:lang w:val="en-US" w:eastAsia="zh-CN"/>
              </w:rPr>
            </w:pPr>
            <w:ins w:id="157" w:author="Connor Goudie" w:date="2016-03-06T14:00:00Z">
              <w:r>
                <w:rPr>
                  <w:lang w:val="en-US" w:eastAsia="zh-CN"/>
                </w:rPr>
                <w:t>Name provided to make communication between restaurant and user easier</w:t>
              </w:r>
            </w:ins>
          </w:p>
        </w:tc>
      </w:tr>
      <w:tr w:rsidR="00BF710D" w14:paraId="65946CE6" w14:textId="77777777" w:rsidTr="00747464">
        <w:tblPrEx>
          <w:tblPrExChange w:id="158" w:author="Connor Goudie" w:date="2016-03-06T13:39:00Z">
            <w:tblPrEx>
              <w:tblW w:w="9491" w:type="dxa"/>
            </w:tblPrEx>
          </w:tblPrExChange>
        </w:tblPrEx>
        <w:trPr>
          <w:trHeight w:val="372"/>
          <w:ins w:id="159" w:author="Connor Goudie" w:date="2016-03-06T12:59:00Z"/>
          <w:trPrChange w:id="160" w:author="Connor Goudie" w:date="2016-03-06T13:39:00Z">
            <w:trPr>
              <w:trHeight w:val="372"/>
            </w:trPr>
          </w:trPrChange>
        </w:trPr>
        <w:tc>
          <w:tcPr>
            <w:tcW w:w="3120" w:type="dxa"/>
            <w:tcPrChange w:id="161" w:author="Connor Goudie" w:date="2016-03-06T13:39:00Z">
              <w:tcPr>
                <w:tcW w:w="3163" w:type="dxa"/>
                <w:gridSpan w:val="2"/>
              </w:tcPr>
            </w:tcPrChange>
          </w:tcPr>
          <w:p w14:paraId="4CAF1966" w14:textId="6C9BD325" w:rsidR="00BF710D" w:rsidRDefault="00BF710D">
            <w:pPr>
              <w:rPr>
                <w:ins w:id="162" w:author="Connor Goudie" w:date="2016-03-06T12:59:00Z"/>
                <w:lang w:val="en-US" w:eastAsia="zh-CN"/>
              </w:rPr>
            </w:pPr>
            <w:ins w:id="163" w:author="Connor Goudie" w:date="2016-03-06T13:00:00Z">
              <w:r>
                <w:rPr>
                  <w:lang w:val="en-US" w:eastAsia="zh-CN"/>
                </w:rPr>
                <w:t>lastName</w:t>
              </w:r>
            </w:ins>
          </w:p>
        </w:tc>
        <w:tc>
          <w:tcPr>
            <w:tcW w:w="3638" w:type="dxa"/>
            <w:tcPrChange w:id="164" w:author="Connor Goudie" w:date="2016-03-06T13:39:00Z">
              <w:tcPr>
                <w:tcW w:w="3164" w:type="dxa"/>
                <w:gridSpan w:val="2"/>
              </w:tcPr>
            </w:tcPrChange>
          </w:tcPr>
          <w:p w14:paraId="746E4C59" w14:textId="3EEEFA70" w:rsidR="00BF710D" w:rsidRDefault="00FD3FF2">
            <w:pPr>
              <w:rPr>
                <w:ins w:id="165" w:author="Connor Goudie" w:date="2016-03-06T12:59:00Z"/>
                <w:lang w:val="en-US" w:eastAsia="zh-CN"/>
              </w:rPr>
            </w:pPr>
            <w:ins w:id="166" w:author="Connor Goudie" w:date="2016-03-06T13:24:00Z">
              <w:r>
                <w:rPr>
                  <w:lang w:val="en-US" w:eastAsia="zh-CN"/>
                </w:rPr>
                <w:t>Any text</w:t>
              </w:r>
            </w:ins>
            <w:ins w:id="167" w:author="Connor Goudie" w:date="2016-03-06T14:02:00Z">
              <w:r>
                <w:rPr>
                  <w:lang w:val="en-US" w:eastAsia="zh-CN"/>
                </w:rPr>
                <w:t xml:space="preserve"> required field</w:t>
              </w:r>
            </w:ins>
          </w:p>
        </w:tc>
        <w:tc>
          <w:tcPr>
            <w:tcW w:w="4158" w:type="dxa"/>
            <w:tcPrChange w:id="168" w:author="Connor Goudie" w:date="2016-03-06T13:39:00Z">
              <w:tcPr>
                <w:tcW w:w="3164" w:type="dxa"/>
                <w:gridSpan w:val="2"/>
              </w:tcPr>
            </w:tcPrChange>
          </w:tcPr>
          <w:p w14:paraId="4673DA8F" w14:textId="2C292BCE" w:rsidR="00BF710D" w:rsidRDefault="00FD3FF2">
            <w:pPr>
              <w:rPr>
                <w:ins w:id="169" w:author="Connor Goudie" w:date="2016-03-06T12:59:00Z"/>
                <w:lang w:val="en-US" w:eastAsia="zh-CN"/>
              </w:rPr>
            </w:pPr>
            <w:ins w:id="170" w:author="Connor Goudie" w:date="2016-03-06T14:00:00Z">
              <w:r>
                <w:rPr>
                  <w:lang w:val="en-US" w:eastAsia="zh-CN"/>
                </w:rPr>
                <w:t>Name provided to make communication between restaurant and user easier</w:t>
              </w:r>
            </w:ins>
          </w:p>
        </w:tc>
      </w:tr>
      <w:tr w:rsidR="0007660E" w14:paraId="65BB4F25" w14:textId="77777777" w:rsidTr="00747464">
        <w:tblPrEx>
          <w:tblPrExChange w:id="171" w:author="Connor Goudie" w:date="2016-03-06T13:39:00Z">
            <w:tblPrEx>
              <w:tblW w:w="9491" w:type="dxa"/>
            </w:tblPrEx>
          </w:tblPrExChange>
        </w:tblPrEx>
        <w:trPr>
          <w:trHeight w:val="372"/>
          <w:ins w:id="172" w:author="Connor Goudie" w:date="2016-03-06T12:59:00Z"/>
          <w:trPrChange w:id="173" w:author="Connor Goudie" w:date="2016-03-06T13:39:00Z">
            <w:trPr>
              <w:trHeight w:val="372"/>
            </w:trPr>
          </w:trPrChange>
        </w:trPr>
        <w:tc>
          <w:tcPr>
            <w:tcW w:w="3120" w:type="dxa"/>
            <w:tcPrChange w:id="174" w:author="Connor Goudie" w:date="2016-03-06T13:39:00Z">
              <w:tcPr>
                <w:tcW w:w="3163" w:type="dxa"/>
                <w:gridSpan w:val="2"/>
              </w:tcPr>
            </w:tcPrChange>
          </w:tcPr>
          <w:p w14:paraId="0A22A24D" w14:textId="7077E514" w:rsidR="0007660E" w:rsidRDefault="0007660E" w:rsidP="0007660E">
            <w:pPr>
              <w:rPr>
                <w:ins w:id="175" w:author="Connor Goudie" w:date="2016-03-06T12:59:00Z"/>
                <w:lang w:val="en-US" w:eastAsia="zh-CN"/>
              </w:rPr>
            </w:pPr>
            <w:ins w:id="176" w:author="Connor Goudie" w:date="2016-03-06T13:00:00Z">
              <w:r>
                <w:rPr>
                  <w:lang w:val="en-US" w:eastAsia="zh-CN"/>
                </w:rPr>
                <w:t>address</w:t>
              </w:r>
            </w:ins>
          </w:p>
        </w:tc>
        <w:tc>
          <w:tcPr>
            <w:tcW w:w="3638" w:type="dxa"/>
            <w:tcPrChange w:id="177" w:author="Connor Goudie" w:date="2016-03-06T13:39:00Z">
              <w:tcPr>
                <w:tcW w:w="3164" w:type="dxa"/>
                <w:gridSpan w:val="2"/>
              </w:tcPr>
            </w:tcPrChange>
          </w:tcPr>
          <w:p w14:paraId="6DB92947" w14:textId="4FD8C9BD" w:rsidR="0007660E" w:rsidRDefault="0007660E" w:rsidP="0007660E">
            <w:pPr>
              <w:rPr>
                <w:ins w:id="178" w:author="Connor Goudie" w:date="2016-03-06T12:59:00Z"/>
                <w:lang w:val="en-US" w:eastAsia="zh-CN"/>
              </w:rPr>
            </w:pPr>
            <w:ins w:id="179" w:author="Connor Goudie" w:date="2016-03-06T13:26:00Z">
              <w:r>
                <w:rPr>
                  <w:lang w:val="en-US" w:eastAsia="zh-CN"/>
                </w:rPr>
                <w:t>Any text,</w:t>
              </w:r>
            </w:ins>
            <w:ins w:id="180" w:author="Connor Goudie" w:date="2016-03-06T13:59:00Z">
              <w:r w:rsidR="00FD3FF2">
                <w:rPr>
                  <w:lang w:val="en-US" w:eastAsia="zh-CN"/>
                </w:rPr>
                <w:t xml:space="preserve"> required field</w:t>
              </w:r>
            </w:ins>
          </w:p>
        </w:tc>
        <w:tc>
          <w:tcPr>
            <w:tcW w:w="4158" w:type="dxa"/>
            <w:tcPrChange w:id="181" w:author="Connor Goudie" w:date="2016-03-06T13:39:00Z">
              <w:tcPr>
                <w:tcW w:w="3164" w:type="dxa"/>
                <w:gridSpan w:val="2"/>
              </w:tcPr>
            </w:tcPrChange>
          </w:tcPr>
          <w:p w14:paraId="737189AB" w14:textId="4E5DECF2" w:rsidR="0007660E" w:rsidRDefault="00FD3FF2" w:rsidP="0007660E">
            <w:pPr>
              <w:rPr>
                <w:ins w:id="182" w:author="Connor Goudie" w:date="2016-03-06T12:59:00Z"/>
                <w:lang w:val="en-US" w:eastAsia="zh-CN"/>
              </w:rPr>
            </w:pPr>
            <w:ins w:id="183" w:author="Connor Goudie" w:date="2016-03-06T14:01:00Z">
              <w:r>
                <w:rPr>
                  <w:lang w:val="en-US" w:eastAsia="zh-CN"/>
                </w:rPr>
                <w:t>Address must be provided so restaurant knows where to deliver food</w:t>
              </w:r>
            </w:ins>
          </w:p>
        </w:tc>
      </w:tr>
      <w:tr w:rsidR="00BF710D" w14:paraId="0949B771" w14:textId="77777777" w:rsidTr="00747464">
        <w:tblPrEx>
          <w:tblPrExChange w:id="184" w:author="Connor Goudie" w:date="2016-03-06T13:39:00Z">
            <w:tblPrEx>
              <w:tblW w:w="9491" w:type="dxa"/>
            </w:tblPrEx>
          </w:tblPrExChange>
        </w:tblPrEx>
        <w:trPr>
          <w:trHeight w:val="372"/>
          <w:ins w:id="185" w:author="Connor Goudie" w:date="2016-03-06T12:59:00Z"/>
          <w:trPrChange w:id="186" w:author="Connor Goudie" w:date="2016-03-06T13:39:00Z">
            <w:trPr>
              <w:trHeight w:val="372"/>
            </w:trPr>
          </w:trPrChange>
        </w:trPr>
        <w:tc>
          <w:tcPr>
            <w:tcW w:w="3120" w:type="dxa"/>
            <w:tcPrChange w:id="187" w:author="Connor Goudie" w:date="2016-03-06T13:39:00Z">
              <w:tcPr>
                <w:tcW w:w="3163" w:type="dxa"/>
                <w:gridSpan w:val="2"/>
              </w:tcPr>
            </w:tcPrChange>
          </w:tcPr>
          <w:p w14:paraId="5DD8192E" w14:textId="2000688A" w:rsidR="00BF710D" w:rsidRDefault="00BF710D">
            <w:pPr>
              <w:rPr>
                <w:ins w:id="188" w:author="Connor Goudie" w:date="2016-03-06T12:59:00Z"/>
                <w:lang w:val="en-US" w:eastAsia="zh-CN"/>
              </w:rPr>
            </w:pPr>
            <w:ins w:id="189" w:author="Connor Goudie" w:date="2016-03-06T13:00:00Z">
              <w:r>
                <w:rPr>
                  <w:lang w:val="en-US" w:eastAsia="zh-CN"/>
                </w:rPr>
                <w:t>postalCode</w:t>
              </w:r>
            </w:ins>
          </w:p>
        </w:tc>
        <w:tc>
          <w:tcPr>
            <w:tcW w:w="3638" w:type="dxa"/>
            <w:tcPrChange w:id="190" w:author="Connor Goudie" w:date="2016-03-06T13:39:00Z">
              <w:tcPr>
                <w:tcW w:w="3164" w:type="dxa"/>
                <w:gridSpan w:val="2"/>
              </w:tcPr>
            </w:tcPrChange>
          </w:tcPr>
          <w:p w14:paraId="464AD247" w14:textId="6D586E39" w:rsidR="00BF710D" w:rsidRDefault="0000463C">
            <w:pPr>
              <w:rPr>
                <w:ins w:id="191" w:author="Connor Goudie" w:date="2016-03-06T12:59:00Z"/>
                <w:lang w:val="en-US" w:eastAsia="zh-CN"/>
              </w:rPr>
            </w:pPr>
            <w:ins w:id="192" w:author="Connor Goudie" w:date="2016-03-06T13:14:00Z">
              <w:r>
                <w:rPr>
                  <w:lang w:val="en-US" w:eastAsia="zh-CN"/>
                </w:rPr>
                <w:t>RegExp</w:t>
              </w:r>
            </w:ins>
            <w:ins w:id="193" w:author="Connor Goudie" w:date="2016-03-06T13:25:00Z">
              <w:r w:rsidR="0007660E">
                <w:rPr>
                  <w:lang w:val="en-US" w:eastAsia="zh-CN"/>
                </w:rPr>
                <w:t xml:space="preserve"> pattern: </w:t>
              </w:r>
              <w:r w:rsidR="0007660E" w:rsidRPr="0007660E">
                <w:rPr>
                  <w:lang w:val="en-US" w:eastAsia="zh-CN"/>
                </w:rPr>
                <w:t>[a-zA-Z][1-9][a-zA-Z]?\s[1-9][a-zA-Z][1-9]</w:t>
              </w:r>
            </w:ins>
            <w:ins w:id="194" w:author="Connor Goudie" w:date="2016-03-06T14:02:00Z">
              <w:r w:rsidR="00FD3FF2">
                <w:rPr>
                  <w:lang w:val="en-US" w:eastAsia="zh-CN"/>
                </w:rPr>
                <w:t xml:space="preserve"> </w:t>
              </w:r>
              <w:r w:rsidR="00FD3FF2">
                <w:rPr>
                  <w:lang w:val="en-US" w:eastAsia="zh-CN"/>
                </w:rPr>
                <w:t>required field</w:t>
              </w:r>
            </w:ins>
          </w:p>
        </w:tc>
        <w:tc>
          <w:tcPr>
            <w:tcW w:w="4158" w:type="dxa"/>
            <w:tcPrChange w:id="195" w:author="Connor Goudie" w:date="2016-03-06T13:39:00Z">
              <w:tcPr>
                <w:tcW w:w="3164" w:type="dxa"/>
                <w:gridSpan w:val="2"/>
              </w:tcPr>
            </w:tcPrChange>
          </w:tcPr>
          <w:p w14:paraId="3F71BC18" w14:textId="7D93BC8A" w:rsidR="00BF710D" w:rsidRDefault="00FD3FF2">
            <w:pPr>
              <w:rPr>
                <w:ins w:id="196" w:author="Connor Goudie" w:date="2016-03-06T12:59:00Z"/>
                <w:lang w:val="en-US" w:eastAsia="zh-CN"/>
              </w:rPr>
            </w:pPr>
            <w:ins w:id="197" w:author="Connor Goudie" w:date="2016-03-06T14:01:00Z">
              <w:r>
                <w:rPr>
                  <w:lang w:val="en-US" w:eastAsia="zh-CN"/>
                </w:rPr>
                <w:t>Address must be provided so restaurant knows where to deliver food</w:t>
              </w:r>
            </w:ins>
          </w:p>
        </w:tc>
      </w:tr>
      <w:tr w:rsidR="00BF710D" w14:paraId="2E3EA409" w14:textId="77777777" w:rsidTr="00747464">
        <w:tblPrEx>
          <w:tblPrExChange w:id="198" w:author="Connor Goudie" w:date="2016-03-06T13:39:00Z">
            <w:tblPrEx>
              <w:tblW w:w="9491" w:type="dxa"/>
            </w:tblPrEx>
          </w:tblPrExChange>
        </w:tblPrEx>
        <w:trPr>
          <w:trHeight w:val="372"/>
          <w:ins w:id="199" w:author="Connor Goudie" w:date="2016-03-06T13:00:00Z"/>
          <w:trPrChange w:id="200" w:author="Connor Goudie" w:date="2016-03-06T13:39:00Z">
            <w:trPr>
              <w:trHeight w:val="372"/>
            </w:trPr>
          </w:trPrChange>
        </w:trPr>
        <w:tc>
          <w:tcPr>
            <w:tcW w:w="3120" w:type="dxa"/>
            <w:tcPrChange w:id="201" w:author="Connor Goudie" w:date="2016-03-06T13:39:00Z">
              <w:tcPr>
                <w:tcW w:w="3163" w:type="dxa"/>
                <w:gridSpan w:val="2"/>
              </w:tcPr>
            </w:tcPrChange>
          </w:tcPr>
          <w:p w14:paraId="4056C6F0" w14:textId="23DE7D7A" w:rsidR="00BF710D" w:rsidRDefault="00BF710D">
            <w:pPr>
              <w:rPr>
                <w:ins w:id="202" w:author="Connor Goudie" w:date="2016-03-06T13:00:00Z"/>
                <w:lang w:val="en-US" w:eastAsia="zh-CN"/>
              </w:rPr>
            </w:pPr>
            <w:ins w:id="203" w:author="Connor Goudie" w:date="2016-03-06T13:00:00Z">
              <w:r>
                <w:rPr>
                  <w:lang w:val="en-US" w:eastAsia="zh-CN"/>
                </w:rPr>
                <w:t>phone0</w:t>
              </w:r>
            </w:ins>
          </w:p>
        </w:tc>
        <w:tc>
          <w:tcPr>
            <w:tcW w:w="3638" w:type="dxa"/>
            <w:tcPrChange w:id="204" w:author="Connor Goudie" w:date="2016-03-06T13:39:00Z">
              <w:tcPr>
                <w:tcW w:w="3164" w:type="dxa"/>
                <w:gridSpan w:val="2"/>
              </w:tcPr>
            </w:tcPrChange>
          </w:tcPr>
          <w:p w14:paraId="5C1ACCF6" w14:textId="5DFD57FF" w:rsidR="00BF710D" w:rsidRDefault="0000463C">
            <w:pPr>
              <w:rPr>
                <w:ins w:id="205" w:author="Connor Goudie" w:date="2016-03-06T13:00:00Z"/>
                <w:lang w:val="en-US" w:eastAsia="zh-CN"/>
              </w:rPr>
            </w:pPr>
            <w:ins w:id="206" w:author="Connor Goudie" w:date="2016-03-06T13:14:00Z">
              <w:r>
                <w:rPr>
                  <w:lang w:val="en-US" w:eastAsia="zh-CN"/>
                </w:rPr>
                <w:t>RegExp</w:t>
              </w:r>
            </w:ins>
            <w:ins w:id="207" w:author="Connor Goudie" w:date="2016-03-06T13:25:00Z">
              <w:r w:rsidR="0007660E">
                <w:rPr>
                  <w:lang w:val="en-US" w:eastAsia="zh-CN"/>
                </w:rPr>
                <w:t xml:space="preserve"> pattern: </w:t>
              </w:r>
              <w:r w:rsidR="0007660E" w:rsidRPr="0007660E">
                <w:rPr>
                  <w:lang w:val="en-US" w:eastAsia="zh-CN"/>
                </w:rPr>
                <w:t>[0-9]{3}</w:t>
              </w:r>
            </w:ins>
          </w:p>
        </w:tc>
        <w:tc>
          <w:tcPr>
            <w:tcW w:w="4158" w:type="dxa"/>
            <w:tcPrChange w:id="208" w:author="Connor Goudie" w:date="2016-03-06T13:39:00Z">
              <w:tcPr>
                <w:tcW w:w="3164" w:type="dxa"/>
                <w:gridSpan w:val="2"/>
              </w:tcPr>
            </w:tcPrChange>
          </w:tcPr>
          <w:p w14:paraId="0B35E92A" w14:textId="7C961A29" w:rsidR="00BF710D" w:rsidRDefault="00FD3FF2">
            <w:pPr>
              <w:rPr>
                <w:ins w:id="209" w:author="Connor Goudie" w:date="2016-03-06T13:00:00Z"/>
                <w:lang w:val="en-US" w:eastAsia="zh-CN"/>
              </w:rPr>
            </w:pPr>
            <w:ins w:id="210" w:author="Connor Goudie" w:date="2016-03-06T14:03:00Z">
              <w:r>
                <w:rPr>
                  <w:lang w:val="en-US" w:eastAsia="zh-CN"/>
                </w:rPr>
                <w:t>Not required but makes communication easier</w:t>
              </w:r>
            </w:ins>
          </w:p>
        </w:tc>
      </w:tr>
      <w:tr w:rsidR="00BF710D" w14:paraId="255BFCA9" w14:textId="77777777" w:rsidTr="00747464">
        <w:tblPrEx>
          <w:tblPrExChange w:id="211" w:author="Connor Goudie" w:date="2016-03-06T13:39:00Z">
            <w:tblPrEx>
              <w:tblW w:w="9491" w:type="dxa"/>
            </w:tblPrEx>
          </w:tblPrExChange>
        </w:tblPrEx>
        <w:trPr>
          <w:trHeight w:val="372"/>
          <w:ins w:id="212" w:author="Connor Goudie" w:date="2016-03-06T13:00:00Z"/>
          <w:trPrChange w:id="213" w:author="Connor Goudie" w:date="2016-03-06T13:39:00Z">
            <w:trPr>
              <w:trHeight w:val="372"/>
            </w:trPr>
          </w:trPrChange>
        </w:trPr>
        <w:tc>
          <w:tcPr>
            <w:tcW w:w="3120" w:type="dxa"/>
            <w:tcPrChange w:id="214" w:author="Connor Goudie" w:date="2016-03-06T13:39:00Z">
              <w:tcPr>
                <w:tcW w:w="3163" w:type="dxa"/>
                <w:gridSpan w:val="2"/>
              </w:tcPr>
            </w:tcPrChange>
          </w:tcPr>
          <w:p w14:paraId="3427B474" w14:textId="1BFF5CAE" w:rsidR="00BF710D" w:rsidRDefault="00BF710D">
            <w:pPr>
              <w:rPr>
                <w:ins w:id="215" w:author="Connor Goudie" w:date="2016-03-06T13:00:00Z"/>
                <w:lang w:val="en-US" w:eastAsia="zh-CN"/>
              </w:rPr>
            </w:pPr>
            <w:ins w:id="216" w:author="Connor Goudie" w:date="2016-03-06T13:02:00Z">
              <w:r>
                <w:rPr>
                  <w:lang w:val="en-US" w:eastAsia="zh-CN"/>
                </w:rPr>
                <w:t>phone1</w:t>
              </w:r>
            </w:ins>
          </w:p>
        </w:tc>
        <w:tc>
          <w:tcPr>
            <w:tcW w:w="3638" w:type="dxa"/>
            <w:tcPrChange w:id="217" w:author="Connor Goudie" w:date="2016-03-06T13:39:00Z">
              <w:tcPr>
                <w:tcW w:w="3164" w:type="dxa"/>
                <w:gridSpan w:val="2"/>
              </w:tcPr>
            </w:tcPrChange>
          </w:tcPr>
          <w:p w14:paraId="72428F0B" w14:textId="6E6399AE" w:rsidR="00BF710D" w:rsidRDefault="0000463C">
            <w:pPr>
              <w:rPr>
                <w:ins w:id="218" w:author="Connor Goudie" w:date="2016-03-06T13:00:00Z"/>
                <w:lang w:val="en-US" w:eastAsia="zh-CN"/>
              </w:rPr>
            </w:pPr>
            <w:ins w:id="219" w:author="Connor Goudie" w:date="2016-03-06T13:14:00Z">
              <w:r>
                <w:rPr>
                  <w:lang w:val="en-US" w:eastAsia="zh-CN"/>
                </w:rPr>
                <w:t>RegExp</w:t>
              </w:r>
            </w:ins>
            <w:ins w:id="220" w:author="Connor Goudie" w:date="2016-03-06T13:25:00Z">
              <w:r w:rsidR="0007660E">
                <w:rPr>
                  <w:lang w:val="en-US" w:eastAsia="zh-CN"/>
                </w:rPr>
                <w:t xml:space="preserve"> </w:t>
              </w:r>
              <w:r w:rsidR="0007660E">
                <w:rPr>
                  <w:lang w:val="en-US" w:eastAsia="zh-CN"/>
                </w:rPr>
                <w:t xml:space="preserve">pattern: </w:t>
              </w:r>
              <w:r w:rsidR="0007660E" w:rsidRPr="0007660E">
                <w:rPr>
                  <w:lang w:val="en-US" w:eastAsia="zh-CN"/>
                </w:rPr>
                <w:t>[0-9]{3}</w:t>
              </w:r>
            </w:ins>
          </w:p>
        </w:tc>
        <w:tc>
          <w:tcPr>
            <w:tcW w:w="4158" w:type="dxa"/>
            <w:tcPrChange w:id="221" w:author="Connor Goudie" w:date="2016-03-06T13:39:00Z">
              <w:tcPr>
                <w:tcW w:w="3164" w:type="dxa"/>
                <w:gridSpan w:val="2"/>
              </w:tcPr>
            </w:tcPrChange>
          </w:tcPr>
          <w:p w14:paraId="7E768F14" w14:textId="3BCEDB42" w:rsidR="00BF710D" w:rsidRDefault="00FD3FF2">
            <w:pPr>
              <w:rPr>
                <w:ins w:id="222" w:author="Connor Goudie" w:date="2016-03-06T13:00:00Z"/>
                <w:lang w:val="en-US" w:eastAsia="zh-CN"/>
              </w:rPr>
            </w:pPr>
            <w:ins w:id="223" w:author="Connor Goudie" w:date="2016-03-06T14:03:00Z">
              <w:r>
                <w:rPr>
                  <w:lang w:val="en-US" w:eastAsia="zh-CN"/>
                </w:rPr>
                <w:t>Not required but makes communication easier</w:t>
              </w:r>
            </w:ins>
          </w:p>
        </w:tc>
      </w:tr>
      <w:tr w:rsidR="00BF710D" w14:paraId="72B2450D" w14:textId="77777777" w:rsidTr="00747464">
        <w:tblPrEx>
          <w:tblPrExChange w:id="224" w:author="Connor Goudie" w:date="2016-03-06T13:39:00Z">
            <w:tblPrEx>
              <w:tblW w:w="9491" w:type="dxa"/>
            </w:tblPrEx>
          </w:tblPrExChange>
        </w:tblPrEx>
        <w:trPr>
          <w:trHeight w:val="372"/>
          <w:ins w:id="225" w:author="Connor Goudie" w:date="2016-03-06T13:00:00Z"/>
          <w:trPrChange w:id="226" w:author="Connor Goudie" w:date="2016-03-06T13:39:00Z">
            <w:trPr>
              <w:trHeight w:val="372"/>
            </w:trPr>
          </w:trPrChange>
        </w:trPr>
        <w:tc>
          <w:tcPr>
            <w:tcW w:w="3120" w:type="dxa"/>
            <w:tcPrChange w:id="227" w:author="Connor Goudie" w:date="2016-03-06T13:39:00Z">
              <w:tcPr>
                <w:tcW w:w="3163" w:type="dxa"/>
                <w:gridSpan w:val="2"/>
              </w:tcPr>
            </w:tcPrChange>
          </w:tcPr>
          <w:p w14:paraId="54F8A5C0" w14:textId="2B9E1955" w:rsidR="00BF710D" w:rsidRDefault="00BF710D">
            <w:pPr>
              <w:rPr>
                <w:ins w:id="228" w:author="Connor Goudie" w:date="2016-03-06T13:00:00Z"/>
                <w:lang w:val="en-US" w:eastAsia="zh-CN"/>
              </w:rPr>
            </w:pPr>
            <w:ins w:id="229" w:author="Connor Goudie" w:date="2016-03-06T13:02:00Z">
              <w:r>
                <w:rPr>
                  <w:lang w:val="en-US" w:eastAsia="zh-CN"/>
                </w:rPr>
                <w:t>phone2</w:t>
              </w:r>
            </w:ins>
          </w:p>
        </w:tc>
        <w:tc>
          <w:tcPr>
            <w:tcW w:w="3638" w:type="dxa"/>
            <w:tcPrChange w:id="230" w:author="Connor Goudie" w:date="2016-03-06T13:39:00Z">
              <w:tcPr>
                <w:tcW w:w="3164" w:type="dxa"/>
                <w:gridSpan w:val="2"/>
              </w:tcPr>
            </w:tcPrChange>
          </w:tcPr>
          <w:p w14:paraId="61FBA617" w14:textId="1EB69706" w:rsidR="00BF710D" w:rsidRDefault="0000463C">
            <w:pPr>
              <w:rPr>
                <w:ins w:id="231" w:author="Connor Goudie" w:date="2016-03-06T13:00:00Z"/>
                <w:lang w:val="en-US" w:eastAsia="zh-CN"/>
              </w:rPr>
            </w:pPr>
            <w:ins w:id="232" w:author="Connor Goudie" w:date="2016-03-06T13:14:00Z">
              <w:r>
                <w:rPr>
                  <w:lang w:val="en-US" w:eastAsia="zh-CN"/>
                </w:rPr>
                <w:t>RegExp</w:t>
              </w:r>
            </w:ins>
            <w:ins w:id="233" w:author="Connor Goudie" w:date="2016-03-06T13:25:00Z">
              <w:r w:rsidR="0007660E">
                <w:rPr>
                  <w:lang w:val="en-US" w:eastAsia="zh-CN"/>
                </w:rPr>
                <w:t xml:space="preserve"> </w:t>
              </w:r>
              <w:r w:rsidR="0007660E">
                <w:rPr>
                  <w:lang w:val="en-US" w:eastAsia="zh-CN"/>
                </w:rPr>
                <w:t xml:space="preserve">pattern: </w:t>
              </w:r>
              <w:r w:rsidR="0007660E">
                <w:rPr>
                  <w:lang w:val="en-US" w:eastAsia="zh-CN"/>
                </w:rPr>
                <w:t>[0-9]{4</w:t>
              </w:r>
              <w:r w:rsidR="0007660E" w:rsidRPr="0007660E">
                <w:rPr>
                  <w:lang w:val="en-US" w:eastAsia="zh-CN"/>
                </w:rPr>
                <w:t>}</w:t>
              </w:r>
            </w:ins>
          </w:p>
        </w:tc>
        <w:tc>
          <w:tcPr>
            <w:tcW w:w="4158" w:type="dxa"/>
            <w:tcPrChange w:id="234" w:author="Connor Goudie" w:date="2016-03-06T13:39:00Z">
              <w:tcPr>
                <w:tcW w:w="3164" w:type="dxa"/>
                <w:gridSpan w:val="2"/>
              </w:tcPr>
            </w:tcPrChange>
          </w:tcPr>
          <w:p w14:paraId="0E1FBD6A" w14:textId="09BE51C4" w:rsidR="00BF710D" w:rsidRDefault="00FD3FF2">
            <w:pPr>
              <w:rPr>
                <w:ins w:id="235" w:author="Connor Goudie" w:date="2016-03-06T13:00:00Z"/>
                <w:lang w:val="en-US" w:eastAsia="zh-CN"/>
              </w:rPr>
            </w:pPr>
            <w:ins w:id="236" w:author="Connor Goudie" w:date="2016-03-06T14:03:00Z">
              <w:r>
                <w:rPr>
                  <w:lang w:val="en-US" w:eastAsia="zh-CN"/>
                </w:rPr>
                <w:t>Not required but makes communication easier</w:t>
              </w:r>
            </w:ins>
          </w:p>
        </w:tc>
      </w:tr>
      <w:tr w:rsidR="0007660E" w14:paraId="7FDBAD35" w14:textId="77777777" w:rsidTr="00747464">
        <w:tblPrEx>
          <w:tblPrExChange w:id="237" w:author="Connor Goudie" w:date="2016-03-06T13:39:00Z">
            <w:tblPrEx>
              <w:tblW w:w="9491" w:type="dxa"/>
            </w:tblPrEx>
          </w:tblPrExChange>
        </w:tblPrEx>
        <w:trPr>
          <w:trHeight w:val="372"/>
          <w:ins w:id="238" w:author="Connor Goudie" w:date="2016-03-06T13:00:00Z"/>
          <w:trPrChange w:id="239" w:author="Connor Goudie" w:date="2016-03-06T13:39:00Z">
            <w:trPr>
              <w:trHeight w:val="372"/>
            </w:trPr>
          </w:trPrChange>
        </w:trPr>
        <w:tc>
          <w:tcPr>
            <w:tcW w:w="3120" w:type="dxa"/>
            <w:tcPrChange w:id="240" w:author="Connor Goudie" w:date="2016-03-06T13:39:00Z">
              <w:tcPr>
                <w:tcW w:w="3163" w:type="dxa"/>
                <w:gridSpan w:val="2"/>
              </w:tcPr>
            </w:tcPrChange>
          </w:tcPr>
          <w:p w14:paraId="3C0FF0BE" w14:textId="6A947ACB" w:rsidR="0007660E" w:rsidRDefault="0007660E" w:rsidP="0007660E">
            <w:pPr>
              <w:rPr>
                <w:ins w:id="241" w:author="Connor Goudie" w:date="2016-03-06T13:00:00Z"/>
                <w:lang w:val="en-US" w:eastAsia="zh-CN"/>
              </w:rPr>
            </w:pPr>
            <w:ins w:id="242" w:author="Connor Goudie" w:date="2016-03-06T13:07:00Z">
              <w:r>
                <w:rPr>
                  <w:lang w:val="en-US" w:eastAsia="zh-CN"/>
                </w:rPr>
                <w:t>signUp</w:t>
              </w:r>
            </w:ins>
            <w:ins w:id="243" w:author="Connor Goudie" w:date="2016-03-06T13:02:00Z">
              <w:r>
                <w:rPr>
                  <w:lang w:val="en-US" w:eastAsia="zh-CN"/>
                </w:rPr>
                <w:t>Password</w:t>
              </w:r>
            </w:ins>
          </w:p>
        </w:tc>
        <w:tc>
          <w:tcPr>
            <w:tcW w:w="3638" w:type="dxa"/>
            <w:tcPrChange w:id="244" w:author="Connor Goudie" w:date="2016-03-06T13:39:00Z">
              <w:tcPr>
                <w:tcW w:w="3164" w:type="dxa"/>
                <w:gridSpan w:val="2"/>
              </w:tcPr>
            </w:tcPrChange>
          </w:tcPr>
          <w:p w14:paraId="4A938DF4" w14:textId="5AA77671" w:rsidR="0007660E" w:rsidRDefault="0007660E" w:rsidP="0007660E">
            <w:pPr>
              <w:rPr>
                <w:ins w:id="245" w:author="Connor Goudie" w:date="2016-03-06T13:00:00Z"/>
                <w:lang w:val="en-US" w:eastAsia="zh-CN"/>
              </w:rPr>
            </w:pPr>
            <w:ins w:id="246" w:author="Connor Goudie" w:date="2016-03-06T13:26:00Z">
              <w:r>
                <w:rPr>
                  <w:lang w:val="en-US" w:eastAsia="zh-CN"/>
                </w:rPr>
                <w:t xml:space="preserve">Any text, </w:t>
              </w:r>
            </w:ins>
            <w:ins w:id="247" w:author="Connor Goudie" w:date="2016-03-06T14:02:00Z">
              <w:r w:rsidR="00FD3FF2">
                <w:rPr>
                  <w:lang w:val="en-US" w:eastAsia="zh-CN"/>
                </w:rPr>
                <w:t>required field</w:t>
              </w:r>
            </w:ins>
            <w:ins w:id="248" w:author="Connor Goudie" w:date="2016-03-06T13:27:00Z">
              <w:r>
                <w:rPr>
                  <w:lang w:val="en-US" w:eastAsia="zh-CN"/>
                </w:rPr>
                <w:t>, must be same as rePassword</w:t>
              </w:r>
            </w:ins>
          </w:p>
        </w:tc>
        <w:tc>
          <w:tcPr>
            <w:tcW w:w="4158" w:type="dxa"/>
            <w:tcPrChange w:id="249" w:author="Connor Goudie" w:date="2016-03-06T13:39:00Z">
              <w:tcPr>
                <w:tcW w:w="3164" w:type="dxa"/>
                <w:gridSpan w:val="2"/>
              </w:tcPr>
            </w:tcPrChange>
          </w:tcPr>
          <w:p w14:paraId="19B996D2" w14:textId="742D6437" w:rsidR="0007660E" w:rsidRDefault="00FD3FF2" w:rsidP="0007660E">
            <w:pPr>
              <w:rPr>
                <w:ins w:id="250" w:author="Connor Goudie" w:date="2016-03-06T13:00:00Z"/>
                <w:lang w:val="en-US" w:eastAsia="zh-CN"/>
              </w:rPr>
            </w:pPr>
            <w:ins w:id="251" w:author="Connor Goudie" w:date="2016-03-06T14:06:00Z">
              <w:r>
                <w:rPr>
                  <w:lang w:val="en-US" w:eastAsia="zh-CN"/>
                </w:rPr>
                <w:t>Security for user so someone else doesn’t fill orders in their name</w:t>
              </w:r>
            </w:ins>
          </w:p>
        </w:tc>
      </w:tr>
      <w:tr w:rsidR="0007660E" w14:paraId="0F5E76B1" w14:textId="77777777" w:rsidTr="00747464">
        <w:tblPrEx>
          <w:tblPrExChange w:id="252" w:author="Connor Goudie" w:date="2016-03-06T13:39:00Z">
            <w:tblPrEx>
              <w:tblW w:w="9491" w:type="dxa"/>
            </w:tblPrEx>
          </w:tblPrExChange>
        </w:tblPrEx>
        <w:trPr>
          <w:trHeight w:val="372"/>
          <w:ins w:id="253" w:author="Connor Goudie" w:date="2016-03-06T13:00:00Z"/>
          <w:trPrChange w:id="254" w:author="Connor Goudie" w:date="2016-03-06T13:39:00Z">
            <w:trPr>
              <w:trHeight w:val="372"/>
            </w:trPr>
          </w:trPrChange>
        </w:trPr>
        <w:tc>
          <w:tcPr>
            <w:tcW w:w="3120" w:type="dxa"/>
            <w:tcPrChange w:id="255" w:author="Connor Goudie" w:date="2016-03-06T13:39:00Z">
              <w:tcPr>
                <w:tcW w:w="3163" w:type="dxa"/>
                <w:gridSpan w:val="2"/>
              </w:tcPr>
            </w:tcPrChange>
          </w:tcPr>
          <w:p w14:paraId="2990CFED" w14:textId="63E7E4B9" w:rsidR="0007660E" w:rsidRDefault="0007660E" w:rsidP="0007660E">
            <w:pPr>
              <w:rPr>
                <w:ins w:id="256" w:author="Connor Goudie" w:date="2016-03-06T13:00:00Z"/>
                <w:lang w:val="en-US" w:eastAsia="zh-CN"/>
              </w:rPr>
            </w:pPr>
            <w:ins w:id="257" w:author="Connor Goudie" w:date="2016-03-06T13:02:00Z">
              <w:r>
                <w:rPr>
                  <w:lang w:val="en-US" w:eastAsia="zh-CN"/>
                </w:rPr>
                <w:t>rePassword</w:t>
              </w:r>
            </w:ins>
          </w:p>
        </w:tc>
        <w:tc>
          <w:tcPr>
            <w:tcW w:w="3638" w:type="dxa"/>
            <w:tcPrChange w:id="258" w:author="Connor Goudie" w:date="2016-03-06T13:39:00Z">
              <w:tcPr>
                <w:tcW w:w="3164" w:type="dxa"/>
                <w:gridSpan w:val="2"/>
              </w:tcPr>
            </w:tcPrChange>
          </w:tcPr>
          <w:p w14:paraId="338592BC" w14:textId="57CC9061" w:rsidR="0007660E" w:rsidRDefault="0007660E" w:rsidP="0007660E">
            <w:pPr>
              <w:rPr>
                <w:ins w:id="259" w:author="Connor Goudie" w:date="2016-03-06T13:00:00Z"/>
                <w:lang w:val="en-US" w:eastAsia="zh-CN"/>
              </w:rPr>
            </w:pPr>
            <w:ins w:id="260" w:author="Connor Goudie" w:date="2016-03-06T13:26:00Z">
              <w:r>
                <w:rPr>
                  <w:lang w:val="en-US" w:eastAsia="zh-CN"/>
                </w:rPr>
                <w:t xml:space="preserve">Any text, </w:t>
              </w:r>
            </w:ins>
            <w:ins w:id="261" w:author="Connor Goudie" w:date="2016-03-06T14:02:00Z">
              <w:r w:rsidR="00FD3FF2">
                <w:rPr>
                  <w:lang w:val="en-US" w:eastAsia="zh-CN"/>
                </w:rPr>
                <w:t>required field</w:t>
              </w:r>
              <w:r w:rsidR="00FD3FF2">
                <w:rPr>
                  <w:lang w:val="en-US" w:eastAsia="zh-CN"/>
                </w:rPr>
                <w:t xml:space="preserve">, </w:t>
              </w:r>
            </w:ins>
            <w:ins w:id="262" w:author="Connor Goudie" w:date="2016-03-06T13:27:00Z">
              <w:r>
                <w:rPr>
                  <w:lang w:val="en-US" w:eastAsia="zh-CN"/>
                </w:rPr>
                <w:t>must be same as signUp</w:t>
              </w:r>
              <w:r>
                <w:rPr>
                  <w:lang w:val="en-US" w:eastAsia="zh-CN"/>
                </w:rPr>
                <w:t>Password</w:t>
              </w:r>
            </w:ins>
          </w:p>
        </w:tc>
        <w:tc>
          <w:tcPr>
            <w:tcW w:w="4158" w:type="dxa"/>
            <w:tcPrChange w:id="263" w:author="Connor Goudie" w:date="2016-03-06T13:39:00Z">
              <w:tcPr>
                <w:tcW w:w="3164" w:type="dxa"/>
                <w:gridSpan w:val="2"/>
              </w:tcPr>
            </w:tcPrChange>
          </w:tcPr>
          <w:p w14:paraId="265B15C2" w14:textId="07EC5529" w:rsidR="0007660E" w:rsidRDefault="00FD3FF2" w:rsidP="0007660E">
            <w:pPr>
              <w:rPr>
                <w:ins w:id="264" w:author="Connor Goudie" w:date="2016-03-06T13:00:00Z"/>
                <w:lang w:val="en-US" w:eastAsia="zh-CN"/>
              </w:rPr>
            </w:pPr>
            <w:ins w:id="265" w:author="Connor Goudie" w:date="2016-03-06T14:06:00Z">
              <w:r>
                <w:rPr>
                  <w:lang w:val="en-US" w:eastAsia="zh-CN"/>
                </w:rPr>
                <w:t>Ensures password was not mistyped</w:t>
              </w:r>
            </w:ins>
          </w:p>
        </w:tc>
      </w:tr>
      <w:tr w:rsidR="0007660E" w14:paraId="50433364" w14:textId="77777777" w:rsidTr="00747464">
        <w:tblPrEx>
          <w:tblPrExChange w:id="266" w:author="Connor Goudie" w:date="2016-03-06T13:39:00Z">
            <w:tblPrEx>
              <w:tblW w:w="9491" w:type="dxa"/>
            </w:tblPrEx>
          </w:tblPrExChange>
        </w:tblPrEx>
        <w:trPr>
          <w:trHeight w:val="372"/>
          <w:ins w:id="267" w:author="Connor Goudie" w:date="2016-03-06T13:00:00Z"/>
          <w:trPrChange w:id="268" w:author="Connor Goudie" w:date="2016-03-06T13:39:00Z">
            <w:trPr>
              <w:trHeight w:val="372"/>
            </w:trPr>
          </w:trPrChange>
        </w:trPr>
        <w:tc>
          <w:tcPr>
            <w:tcW w:w="3120" w:type="dxa"/>
            <w:tcPrChange w:id="269" w:author="Connor Goudie" w:date="2016-03-06T13:39:00Z">
              <w:tcPr>
                <w:tcW w:w="3163" w:type="dxa"/>
                <w:gridSpan w:val="2"/>
              </w:tcPr>
            </w:tcPrChange>
          </w:tcPr>
          <w:p w14:paraId="6FD2E491" w14:textId="461E7669" w:rsidR="00231BAC" w:rsidRDefault="00231BAC" w:rsidP="00231BAC">
            <w:pPr>
              <w:jc w:val="center"/>
              <w:rPr>
                <w:ins w:id="270" w:author="Connor Goudie" w:date="2016-03-06T14:19:00Z"/>
                <w:b/>
                <w:sz w:val="28"/>
                <w:szCs w:val="28"/>
                <w:lang w:val="en-US" w:eastAsia="zh-CN"/>
              </w:rPr>
            </w:pPr>
            <w:ins w:id="271" w:author="Connor Goudie" w:date="2016-03-06T14:19:00Z">
              <w:r>
                <w:rPr>
                  <w:b/>
                  <w:sz w:val="28"/>
                  <w:szCs w:val="28"/>
                  <w:lang w:val="en-US" w:eastAsia="zh-CN"/>
                </w:rPr>
                <w:t>logIn</w:t>
              </w:r>
            </w:ins>
            <w:ins w:id="272" w:author="Connor Goudie" w:date="2016-03-06T14:21:00Z">
              <w:r>
                <w:rPr>
                  <w:b/>
                  <w:sz w:val="28"/>
                  <w:szCs w:val="28"/>
                  <w:lang w:val="en-US" w:eastAsia="zh-CN"/>
                </w:rPr>
                <w:t>Form</w:t>
              </w:r>
            </w:ins>
            <w:ins w:id="273" w:author="Connor Goudie" w:date="2016-03-06T14:19:00Z">
              <w:r>
                <w:rPr>
                  <w:b/>
                  <w:sz w:val="28"/>
                  <w:szCs w:val="28"/>
                  <w:lang w:val="en-US" w:eastAsia="zh-CN"/>
                </w:rPr>
                <w:t xml:space="preserve"> on page: catering.html</w:t>
              </w:r>
            </w:ins>
          </w:p>
          <w:p w14:paraId="35FC1528" w14:textId="77777777" w:rsidR="0007660E" w:rsidRDefault="0007660E" w:rsidP="0007660E">
            <w:pPr>
              <w:jc w:val="center"/>
              <w:rPr>
                <w:ins w:id="274" w:author="Connor Goudie" w:date="2016-03-06T13:00:00Z"/>
                <w:lang w:val="en-US" w:eastAsia="zh-CN"/>
              </w:rPr>
              <w:pPrChange w:id="275" w:author="Connor Goudie" w:date="2016-03-06T13:03:00Z">
                <w:pPr/>
              </w:pPrChange>
            </w:pPr>
          </w:p>
        </w:tc>
        <w:tc>
          <w:tcPr>
            <w:tcW w:w="3638" w:type="dxa"/>
            <w:tcPrChange w:id="276" w:author="Connor Goudie" w:date="2016-03-06T13:39:00Z">
              <w:tcPr>
                <w:tcW w:w="3164" w:type="dxa"/>
                <w:gridSpan w:val="2"/>
              </w:tcPr>
            </w:tcPrChange>
          </w:tcPr>
          <w:p w14:paraId="22C4637E" w14:textId="77777777" w:rsidR="0007660E" w:rsidRDefault="0007660E" w:rsidP="0007660E">
            <w:pPr>
              <w:rPr>
                <w:ins w:id="277" w:author="Connor Goudie" w:date="2016-03-06T13:00:00Z"/>
                <w:lang w:val="en-US" w:eastAsia="zh-CN"/>
              </w:rPr>
            </w:pPr>
          </w:p>
        </w:tc>
        <w:tc>
          <w:tcPr>
            <w:tcW w:w="4158" w:type="dxa"/>
            <w:tcPrChange w:id="278" w:author="Connor Goudie" w:date="2016-03-06T13:39:00Z">
              <w:tcPr>
                <w:tcW w:w="3164" w:type="dxa"/>
                <w:gridSpan w:val="2"/>
              </w:tcPr>
            </w:tcPrChange>
          </w:tcPr>
          <w:p w14:paraId="6329A8F2" w14:textId="77777777" w:rsidR="0007660E" w:rsidRDefault="0007660E" w:rsidP="0007660E">
            <w:pPr>
              <w:rPr>
                <w:ins w:id="279" w:author="Connor Goudie" w:date="2016-03-06T13:00:00Z"/>
                <w:lang w:val="en-US" w:eastAsia="zh-CN"/>
              </w:rPr>
            </w:pPr>
          </w:p>
        </w:tc>
      </w:tr>
      <w:tr w:rsidR="0007660E" w14:paraId="7947C874" w14:textId="77777777" w:rsidTr="00747464">
        <w:tblPrEx>
          <w:tblPrExChange w:id="280" w:author="Connor Goudie" w:date="2016-03-06T13:39:00Z">
            <w:tblPrEx>
              <w:tblW w:w="9491" w:type="dxa"/>
            </w:tblPrEx>
          </w:tblPrExChange>
        </w:tblPrEx>
        <w:trPr>
          <w:trHeight w:val="372"/>
          <w:ins w:id="281" w:author="Connor Goudie" w:date="2016-03-06T13:20:00Z"/>
          <w:trPrChange w:id="282" w:author="Connor Goudie" w:date="2016-03-06T13:39:00Z">
            <w:trPr>
              <w:trHeight w:val="372"/>
            </w:trPr>
          </w:trPrChange>
        </w:trPr>
        <w:tc>
          <w:tcPr>
            <w:tcW w:w="3120" w:type="dxa"/>
            <w:tcPrChange w:id="283" w:author="Connor Goudie" w:date="2016-03-06T13:39:00Z">
              <w:tcPr>
                <w:tcW w:w="3163" w:type="dxa"/>
                <w:gridSpan w:val="2"/>
              </w:tcPr>
            </w:tcPrChange>
          </w:tcPr>
          <w:p w14:paraId="62C0FC79" w14:textId="7D0605DB" w:rsidR="0007660E" w:rsidRDefault="0007660E" w:rsidP="0007660E">
            <w:pPr>
              <w:jc w:val="center"/>
              <w:rPr>
                <w:ins w:id="284" w:author="Connor Goudie" w:date="2016-03-06T13:20:00Z"/>
                <w:b/>
                <w:sz w:val="28"/>
                <w:szCs w:val="28"/>
                <w:lang w:val="en-US" w:eastAsia="zh-CN"/>
              </w:rPr>
            </w:pPr>
            <w:ins w:id="285" w:author="Connor Goudie" w:date="2016-03-06T13:20:00Z">
              <w:r>
                <w:rPr>
                  <w:lang w:val="en-US" w:eastAsia="zh-CN"/>
                </w:rPr>
                <w:lastRenderedPageBreak/>
                <w:t>Field ID</w:t>
              </w:r>
            </w:ins>
          </w:p>
        </w:tc>
        <w:tc>
          <w:tcPr>
            <w:tcW w:w="3638" w:type="dxa"/>
            <w:tcPrChange w:id="286" w:author="Connor Goudie" w:date="2016-03-06T13:39:00Z">
              <w:tcPr>
                <w:tcW w:w="3164" w:type="dxa"/>
                <w:gridSpan w:val="2"/>
              </w:tcPr>
            </w:tcPrChange>
          </w:tcPr>
          <w:p w14:paraId="20A29151" w14:textId="77777777" w:rsidR="0007660E" w:rsidRDefault="0007660E" w:rsidP="0007660E">
            <w:pPr>
              <w:rPr>
                <w:ins w:id="287" w:author="Connor Goudie" w:date="2016-03-06T13:20:00Z"/>
                <w:lang w:val="en-US" w:eastAsia="zh-CN"/>
              </w:rPr>
            </w:pPr>
          </w:p>
        </w:tc>
        <w:tc>
          <w:tcPr>
            <w:tcW w:w="4158" w:type="dxa"/>
            <w:tcPrChange w:id="288" w:author="Connor Goudie" w:date="2016-03-06T13:39:00Z">
              <w:tcPr>
                <w:tcW w:w="3164" w:type="dxa"/>
                <w:gridSpan w:val="2"/>
              </w:tcPr>
            </w:tcPrChange>
          </w:tcPr>
          <w:p w14:paraId="17AD955D" w14:textId="77777777" w:rsidR="0007660E" w:rsidRDefault="0007660E" w:rsidP="0007660E">
            <w:pPr>
              <w:rPr>
                <w:ins w:id="289" w:author="Connor Goudie" w:date="2016-03-06T13:20:00Z"/>
                <w:lang w:val="en-US" w:eastAsia="zh-CN"/>
              </w:rPr>
            </w:pPr>
          </w:p>
        </w:tc>
      </w:tr>
      <w:tr w:rsidR="0007660E" w14:paraId="4EBDC53E" w14:textId="77777777" w:rsidTr="00747464">
        <w:tblPrEx>
          <w:tblPrExChange w:id="290" w:author="Connor Goudie" w:date="2016-03-06T13:39:00Z">
            <w:tblPrEx>
              <w:tblW w:w="9491" w:type="dxa"/>
            </w:tblPrEx>
          </w:tblPrExChange>
        </w:tblPrEx>
        <w:trPr>
          <w:trHeight w:val="372"/>
          <w:ins w:id="291" w:author="Connor Goudie" w:date="2016-03-06T13:00:00Z"/>
          <w:trPrChange w:id="292" w:author="Connor Goudie" w:date="2016-03-06T13:39:00Z">
            <w:trPr>
              <w:trHeight w:val="372"/>
            </w:trPr>
          </w:trPrChange>
        </w:trPr>
        <w:tc>
          <w:tcPr>
            <w:tcW w:w="3120" w:type="dxa"/>
            <w:tcPrChange w:id="293" w:author="Connor Goudie" w:date="2016-03-06T13:39:00Z">
              <w:tcPr>
                <w:tcW w:w="3163" w:type="dxa"/>
                <w:gridSpan w:val="2"/>
              </w:tcPr>
            </w:tcPrChange>
          </w:tcPr>
          <w:p w14:paraId="124FE56D" w14:textId="2703DC12" w:rsidR="0007660E" w:rsidRDefault="0007660E" w:rsidP="0007660E">
            <w:pPr>
              <w:rPr>
                <w:ins w:id="294" w:author="Connor Goudie" w:date="2016-03-06T13:00:00Z"/>
                <w:lang w:val="en-US" w:eastAsia="zh-CN"/>
              </w:rPr>
            </w:pPr>
            <w:ins w:id="295" w:author="Connor Goudie" w:date="2016-03-06T13:07:00Z">
              <w:r>
                <w:rPr>
                  <w:lang w:val="en-US" w:eastAsia="zh-CN"/>
                </w:rPr>
                <w:t>logInEmail</w:t>
              </w:r>
            </w:ins>
          </w:p>
        </w:tc>
        <w:tc>
          <w:tcPr>
            <w:tcW w:w="3638" w:type="dxa"/>
            <w:tcPrChange w:id="296" w:author="Connor Goudie" w:date="2016-03-06T13:39:00Z">
              <w:tcPr>
                <w:tcW w:w="3164" w:type="dxa"/>
                <w:gridSpan w:val="2"/>
              </w:tcPr>
            </w:tcPrChange>
          </w:tcPr>
          <w:p w14:paraId="1E2135A8" w14:textId="6C2026BC" w:rsidR="0007660E" w:rsidRDefault="0007660E" w:rsidP="0007660E">
            <w:pPr>
              <w:rPr>
                <w:ins w:id="297" w:author="Connor Goudie" w:date="2016-03-06T13:00:00Z"/>
                <w:lang w:val="en-US" w:eastAsia="zh-CN"/>
              </w:rPr>
            </w:pPr>
            <w:ins w:id="298" w:author="Connor Goudie" w:date="2016-03-06T13:27:00Z">
              <w:r>
                <w:rPr>
                  <w:lang w:val="en-US" w:eastAsia="zh-CN"/>
                </w:rPr>
                <w:t>Email format, must end in .com .ca or .org</w:t>
              </w:r>
            </w:ins>
            <w:ins w:id="299" w:author="Connor Goudie" w:date="2016-03-06T14:03:00Z">
              <w:r w:rsidR="00FD3FF2">
                <w:rPr>
                  <w:lang w:val="en-US" w:eastAsia="zh-CN"/>
                </w:rPr>
                <w:t xml:space="preserve"> </w:t>
              </w:r>
              <w:r w:rsidR="00FD3FF2">
                <w:rPr>
                  <w:lang w:val="en-US" w:eastAsia="zh-CN"/>
                </w:rPr>
                <w:t>required field</w:t>
              </w:r>
            </w:ins>
          </w:p>
        </w:tc>
        <w:tc>
          <w:tcPr>
            <w:tcW w:w="4158" w:type="dxa"/>
            <w:tcPrChange w:id="300" w:author="Connor Goudie" w:date="2016-03-06T13:39:00Z">
              <w:tcPr>
                <w:tcW w:w="3164" w:type="dxa"/>
                <w:gridSpan w:val="2"/>
              </w:tcPr>
            </w:tcPrChange>
          </w:tcPr>
          <w:p w14:paraId="7B142433" w14:textId="5674CE4C" w:rsidR="0007660E" w:rsidRDefault="0007660E" w:rsidP="0007660E">
            <w:pPr>
              <w:rPr>
                <w:ins w:id="301" w:author="Connor Goudie" w:date="2016-03-06T13:00:00Z"/>
                <w:lang w:val="en-US" w:eastAsia="zh-CN"/>
              </w:rPr>
            </w:pPr>
          </w:p>
        </w:tc>
      </w:tr>
      <w:tr w:rsidR="0007660E" w14:paraId="14F07B66" w14:textId="77777777" w:rsidTr="00747464">
        <w:tblPrEx>
          <w:tblPrExChange w:id="302" w:author="Connor Goudie" w:date="2016-03-06T13:39:00Z">
            <w:tblPrEx>
              <w:tblW w:w="9491" w:type="dxa"/>
            </w:tblPrEx>
          </w:tblPrExChange>
        </w:tblPrEx>
        <w:trPr>
          <w:trHeight w:val="372"/>
          <w:ins w:id="303" w:author="Connor Goudie" w:date="2016-03-06T13:00:00Z"/>
          <w:trPrChange w:id="304" w:author="Connor Goudie" w:date="2016-03-06T13:39:00Z">
            <w:trPr>
              <w:trHeight w:val="372"/>
            </w:trPr>
          </w:trPrChange>
        </w:trPr>
        <w:tc>
          <w:tcPr>
            <w:tcW w:w="3120" w:type="dxa"/>
            <w:tcPrChange w:id="305" w:author="Connor Goudie" w:date="2016-03-06T13:39:00Z">
              <w:tcPr>
                <w:tcW w:w="3163" w:type="dxa"/>
                <w:gridSpan w:val="2"/>
              </w:tcPr>
            </w:tcPrChange>
          </w:tcPr>
          <w:p w14:paraId="6144BA28" w14:textId="1692357F" w:rsidR="0007660E" w:rsidRDefault="0007660E" w:rsidP="0007660E">
            <w:pPr>
              <w:rPr>
                <w:ins w:id="306" w:author="Connor Goudie" w:date="2016-03-06T13:00:00Z"/>
                <w:lang w:val="en-US" w:eastAsia="zh-CN"/>
              </w:rPr>
            </w:pPr>
            <w:ins w:id="307" w:author="Connor Goudie" w:date="2016-03-06T13:07:00Z">
              <w:r>
                <w:rPr>
                  <w:lang w:val="en-US" w:eastAsia="zh-CN"/>
                </w:rPr>
                <w:t>logInPassword</w:t>
              </w:r>
            </w:ins>
          </w:p>
        </w:tc>
        <w:tc>
          <w:tcPr>
            <w:tcW w:w="3638" w:type="dxa"/>
            <w:tcPrChange w:id="308" w:author="Connor Goudie" w:date="2016-03-06T13:39:00Z">
              <w:tcPr>
                <w:tcW w:w="3164" w:type="dxa"/>
                <w:gridSpan w:val="2"/>
              </w:tcPr>
            </w:tcPrChange>
          </w:tcPr>
          <w:p w14:paraId="24A67A2F" w14:textId="0F31061D" w:rsidR="0007660E" w:rsidRDefault="0007660E" w:rsidP="0007660E">
            <w:pPr>
              <w:rPr>
                <w:ins w:id="309" w:author="Connor Goudie" w:date="2016-03-06T13:00:00Z"/>
                <w:lang w:val="en-US" w:eastAsia="zh-CN"/>
              </w:rPr>
            </w:pPr>
            <w:ins w:id="310" w:author="Connor Goudie" w:date="2016-03-06T13:27:00Z">
              <w:r>
                <w:rPr>
                  <w:lang w:val="en-US" w:eastAsia="zh-CN"/>
                </w:rPr>
                <w:t xml:space="preserve">Any text, </w:t>
              </w:r>
            </w:ins>
            <w:ins w:id="311" w:author="Connor Goudie" w:date="2016-03-06T14:03:00Z">
              <w:r w:rsidR="00FD3FF2">
                <w:rPr>
                  <w:lang w:val="en-US" w:eastAsia="zh-CN"/>
                </w:rPr>
                <w:t>required field</w:t>
              </w:r>
            </w:ins>
          </w:p>
        </w:tc>
        <w:tc>
          <w:tcPr>
            <w:tcW w:w="4158" w:type="dxa"/>
            <w:tcPrChange w:id="312" w:author="Connor Goudie" w:date="2016-03-06T13:39:00Z">
              <w:tcPr>
                <w:tcW w:w="3164" w:type="dxa"/>
                <w:gridSpan w:val="2"/>
              </w:tcPr>
            </w:tcPrChange>
          </w:tcPr>
          <w:p w14:paraId="21AA14E6" w14:textId="77777777" w:rsidR="0007660E" w:rsidRDefault="0007660E" w:rsidP="0007660E">
            <w:pPr>
              <w:rPr>
                <w:ins w:id="313" w:author="Connor Goudie" w:date="2016-03-06T13:00:00Z"/>
                <w:lang w:val="en-US" w:eastAsia="zh-CN"/>
              </w:rPr>
            </w:pPr>
          </w:p>
        </w:tc>
      </w:tr>
      <w:tr w:rsidR="0007660E" w14:paraId="5FF5FC1D" w14:textId="77777777" w:rsidTr="00747464">
        <w:tblPrEx>
          <w:tblPrExChange w:id="314" w:author="Connor Goudie" w:date="2016-03-06T13:39:00Z">
            <w:tblPrEx>
              <w:tblW w:w="9491" w:type="dxa"/>
            </w:tblPrEx>
          </w:tblPrExChange>
        </w:tblPrEx>
        <w:trPr>
          <w:trHeight w:val="372"/>
          <w:ins w:id="315" w:author="Connor Goudie" w:date="2016-03-06T13:00:00Z"/>
          <w:trPrChange w:id="316" w:author="Connor Goudie" w:date="2016-03-06T13:39:00Z">
            <w:trPr>
              <w:trHeight w:val="372"/>
            </w:trPr>
          </w:trPrChange>
        </w:trPr>
        <w:tc>
          <w:tcPr>
            <w:tcW w:w="3120" w:type="dxa"/>
            <w:tcPrChange w:id="317" w:author="Connor Goudie" w:date="2016-03-06T13:39:00Z">
              <w:tcPr>
                <w:tcW w:w="3163" w:type="dxa"/>
                <w:gridSpan w:val="2"/>
              </w:tcPr>
            </w:tcPrChange>
          </w:tcPr>
          <w:p w14:paraId="1C10A048" w14:textId="7A067809" w:rsidR="00231BAC" w:rsidRDefault="00231BAC" w:rsidP="00231BAC">
            <w:pPr>
              <w:jc w:val="center"/>
              <w:rPr>
                <w:ins w:id="318" w:author="Connor Goudie" w:date="2016-03-06T14:19:00Z"/>
                <w:b/>
                <w:sz w:val="28"/>
                <w:szCs w:val="28"/>
                <w:lang w:val="en-US" w:eastAsia="zh-CN"/>
              </w:rPr>
            </w:pPr>
            <w:ins w:id="319" w:author="Connor Goudie" w:date="2016-03-06T14:21:00Z">
              <w:r>
                <w:rPr>
                  <w:b/>
                  <w:sz w:val="28"/>
                  <w:szCs w:val="28"/>
                  <w:lang w:val="en-US" w:eastAsia="zh-CN"/>
                </w:rPr>
                <w:t>orderForm</w:t>
              </w:r>
            </w:ins>
            <w:ins w:id="320" w:author="Connor Goudie" w:date="2016-03-06T14:19:00Z">
              <w:r>
                <w:rPr>
                  <w:b/>
                  <w:sz w:val="28"/>
                  <w:szCs w:val="28"/>
                  <w:lang w:val="en-US" w:eastAsia="zh-CN"/>
                </w:rPr>
                <w:t xml:space="preserve"> on page: catering.html</w:t>
              </w:r>
            </w:ins>
          </w:p>
          <w:p w14:paraId="68BAA23D" w14:textId="77777777" w:rsidR="0007660E" w:rsidRDefault="0007660E" w:rsidP="0007660E">
            <w:pPr>
              <w:jc w:val="center"/>
              <w:rPr>
                <w:ins w:id="321" w:author="Connor Goudie" w:date="2016-03-06T13:00:00Z"/>
                <w:lang w:val="en-US" w:eastAsia="zh-CN"/>
              </w:rPr>
              <w:pPrChange w:id="322" w:author="Connor Goudie" w:date="2016-03-06T13:04:00Z">
                <w:pPr/>
              </w:pPrChange>
            </w:pPr>
          </w:p>
        </w:tc>
        <w:tc>
          <w:tcPr>
            <w:tcW w:w="3638" w:type="dxa"/>
            <w:tcPrChange w:id="323" w:author="Connor Goudie" w:date="2016-03-06T13:39:00Z">
              <w:tcPr>
                <w:tcW w:w="3164" w:type="dxa"/>
                <w:gridSpan w:val="2"/>
              </w:tcPr>
            </w:tcPrChange>
          </w:tcPr>
          <w:p w14:paraId="5AEEE21D" w14:textId="77777777" w:rsidR="0007660E" w:rsidRDefault="0007660E" w:rsidP="0007660E">
            <w:pPr>
              <w:rPr>
                <w:ins w:id="324" w:author="Connor Goudie" w:date="2016-03-06T13:00:00Z"/>
                <w:lang w:val="en-US" w:eastAsia="zh-CN"/>
              </w:rPr>
            </w:pPr>
          </w:p>
        </w:tc>
        <w:tc>
          <w:tcPr>
            <w:tcW w:w="4158" w:type="dxa"/>
            <w:tcPrChange w:id="325" w:author="Connor Goudie" w:date="2016-03-06T13:39:00Z">
              <w:tcPr>
                <w:tcW w:w="3164" w:type="dxa"/>
                <w:gridSpan w:val="2"/>
              </w:tcPr>
            </w:tcPrChange>
          </w:tcPr>
          <w:p w14:paraId="19655837" w14:textId="77777777" w:rsidR="0007660E" w:rsidRDefault="0007660E" w:rsidP="0007660E">
            <w:pPr>
              <w:rPr>
                <w:ins w:id="326" w:author="Connor Goudie" w:date="2016-03-06T13:00:00Z"/>
                <w:lang w:val="en-US" w:eastAsia="zh-CN"/>
              </w:rPr>
            </w:pPr>
          </w:p>
        </w:tc>
      </w:tr>
      <w:tr w:rsidR="0007660E" w14:paraId="4B1E4D69" w14:textId="77777777" w:rsidTr="00747464">
        <w:tblPrEx>
          <w:tblPrExChange w:id="327" w:author="Connor Goudie" w:date="2016-03-06T13:39:00Z">
            <w:tblPrEx>
              <w:tblW w:w="9491" w:type="dxa"/>
            </w:tblPrEx>
          </w:tblPrExChange>
        </w:tblPrEx>
        <w:trPr>
          <w:trHeight w:val="372"/>
          <w:ins w:id="328" w:author="Connor Goudie" w:date="2016-03-06T13:20:00Z"/>
          <w:trPrChange w:id="329" w:author="Connor Goudie" w:date="2016-03-06T13:39:00Z">
            <w:trPr>
              <w:trHeight w:val="372"/>
            </w:trPr>
          </w:trPrChange>
        </w:trPr>
        <w:tc>
          <w:tcPr>
            <w:tcW w:w="3120" w:type="dxa"/>
            <w:tcPrChange w:id="330" w:author="Connor Goudie" w:date="2016-03-06T13:39:00Z">
              <w:tcPr>
                <w:tcW w:w="3163" w:type="dxa"/>
                <w:gridSpan w:val="2"/>
              </w:tcPr>
            </w:tcPrChange>
          </w:tcPr>
          <w:p w14:paraId="457E6ED8" w14:textId="6B1BA741" w:rsidR="0007660E" w:rsidRDefault="0007660E" w:rsidP="0007660E">
            <w:pPr>
              <w:jc w:val="center"/>
              <w:rPr>
                <w:ins w:id="331" w:author="Connor Goudie" w:date="2016-03-06T13:20:00Z"/>
                <w:lang w:val="en-US" w:eastAsia="zh-CN"/>
              </w:rPr>
              <w:pPrChange w:id="332" w:author="Connor Goudie" w:date="2016-03-06T13:20:00Z">
                <w:pPr/>
              </w:pPrChange>
            </w:pPr>
            <w:ins w:id="333" w:author="Connor Goudie" w:date="2016-03-06T13:20:00Z">
              <w:r>
                <w:rPr>
                  <w:lang w:val="en-US" w:eastAsia="zh-CN"/>
                </w:rPr>
                <w:t>Field ID</w:t>
              </w:r>
            </w:ins>
          </w:p>
        </w:tc>
        <w:tc>
          <w:tcPr>
            <w:tcW w:w="3638" w:type="dxa"/>
            <w:tcPrChange w:id="334" w:author="Connor Goudie" w:date="2016-03-06T13:39:00Z">
              <w:tcPr>
                <w:tcW w:w="3164" w:type="dxa"/>
                <w:gridSpan w:val="2"/>
              </w:tcPr>
            </w:tcPrChange>
          </w:tcPr>
          <w:p w14:paraId="1E6F1E33" w14:textId="77777777" w:rsidR="0007660E" w:rsidRDefault="0007660E" w:rsidP="0007660E">
            <w:pPr>
              <w:rPr>
                <w:ins w:id="335" w:author="Connor Goudie" w:date="2016-03-06T13:20:00Z"/>
                <w:lang w:val="en-US" w:eastAsia="zh-CN"/>
              </w:rPr>
            </w:pPr>
          </w:p>
        </w:tc>
        <w:tc>
          <w:tcPr>
            <w:tcW w:w="4158" w:type="dxa"/>
            <w:tcPrChange w:id="336" w:author="Connor Goudie" w:date="2016-03-06T13:39:00Z">
              <w:tcPr>
                <w:tcW w:w="3164" w:type="dxa"/>
                <w:gridSpan w:val="2"/>
              </w:tcPr>
            </w:tcPrChange>
          </w:tcPr>
          <w:p w14:paraId="27E65A2E" w14:textId="77777777" w:rsidR="0007660E" w:rsidRDefault="0007660E" w:rsidP="0007660E">
            <w:pPr>
              <w:rPr>
                <w:ins w:id="337" w:author="Connor Goudie" w:date="2016-03-06T13:20:00Z"/>
                <w:lang w:val="en-US" w:eastAsia="zh-CN"/>
              </w:rPr>
            </w:pPr>
          </w:p>
        </w:tc>
      </w:tr>
      <w:tr w:rsidR="0007660E" w14:paraId="3C9D34EA" w14:textId="77777777" w:rsidTr="00747464">
        <w:tblPrEx>
          <w:tblPrExChange w:id="338" w:author="Connor Goudie" w:date="2016-03-06T13:39:00Z">
            <w:tblPrEx>
              <w:tblW w:w="9491" w:type="dxa"/>
            </w:tblPrEx>
          </w:tblPrExChange>
        </w:tblPrEx>
        <w:trPr>
          <w:trHeight w:val="372"/>
          <w:ins w:id="339" w:author="Connor Goudie" w:date="2016-03-06T13:00:00Z"/>
          <w:trPrChange w:id="340" w:author="Connor Goudie" w:date="2016-03-06T13:39:00Z">
            <w:trPr>
              <w:trHeight w:val="372"/>
            </w:trPr>
          </w:trPrChange>
        </w:trPr>
        <w:tc>
          <w:tcPr>
            <w:tcW w:w="3120" w:type="dxa"/>
            <w:tcPrChange w:id="341" w:author="Connor Goudie" w:date="2016-03-06T13:39:00Z">
              <w:tcPr>
                <w:tcW w:w="3163" w:type="dxa"/>
                <w:gridSpan w:val="2"/>
              </w:tcPr>
            </w:tcPrChange>
          </w:tcPr>
          <w:p w14:paraId="7AD5BEF8" w14:textId="01405183" w:rsidR="0007660E" w:rsidRDefault="0007660E" w:rsidP="0007660E">
            <w:pPr>
              <w:rPr>
                <w:ins w:id="342" w:author="Connor Goudie" w:date="2016-03-06T13:00:00Z"/>
                <w:lang w:val="en-US" w:eastAsia="zh-CN"/>
              </w:rPr>
            </w:pPr>
            <w:ins w:id="343" w:author="Connor Goudie" w:date="2016-03-06T13:07:00Z">
              <w:r>
                <w:rPr>
                  <w:lang w:val="en-US" w:eastAsia="zh-CN"/>
                </w:rPr>
                <w:t>order</w:t>
              </w:r>
            </w:ins>
          </w:p>
        </w:tc>
        <w:tc>
          <w:tcPr>
            <w:tcW w:w="3638" w:type="dxa"/>
            <w:tcPrChange w:id="344" w:author="Connor Goudie" w:date="2016-03-06T13:39:00Z">
              <w:tcPr>
                <w:tcW w:w="3164" w:type="dxa"/>
                <w:gridSpan w:val="2"/>
              </w:tcPr>
            </w:tcPrChange>
          </w:tcPr>
          <w:p w14:paraId="750C3982" w14:textId="0FB904DD" w:rsidR="0007660E" w:rsidRDefault="0007660E" w:rsidP="00FD3FF2">
            <w:pPr>
              <w:rPr>
                <w:ins w:id="345" w:author="Connor Goudie" w:date="2016-03-06T13:00:00Z"/>
                <w:lang w:val="en-US" w:eastAsia="zh-CN"/>
              </w:rPr>
              <w:pPrChange w:id="346" w:author="Connor Goudie" w:date="2016-03-06T14:00:00Z">
                <w:pPr/>
              </w:pPrChange>
            </w:pPr>
            <w:ins w:id="347" w:author="Connor Goudie" w:date="2016-03-06T13:28:00Z">
              <w:r>
                <w:rPr>
                  <w:lang w:val="en-US" w:eastAsia="zh-CN"/>
                </w:rPr>
                <w:t>Any text,</w:t>
              </w:r>
            </w:ins>
            <w:ins w:id="348" w:author="Connor Goudie" w:date="2016-03-06T13:59:00Z">
              <w:r w:rsidR="00FD3FF2">
                <w:rPr>
                  <w:lang w:val="en-US" w:eastAsia="zh-CN"/>
                </w:rPr>
                <w:t xml:space="preserve"> </w:t>
              </w:r>
            </w:ins>
            <w:ins w:id="349" w:author="Connor Goudie" w:date="2016-03-06T14:03:00Z">
              <w:r w:rsidR="00FD3FF2">
                <w:rPr>
                  <w:lang w:val="en-US" w:eastAsia="zh-CN"/>
                </w:rPr>
                <w:t>required field</w:t>
              </w:r>
            </w:ins>
          </w:p>
        </w:tc>
        <w:tc>
          <w:tcPr>
            <w:tcW w:w="4158" w:type="dxa"/>
            <w:tcPrChange w:id="350" w:author="Connor Goudie" w:date="2016-03-06T13:39:00Z">
              <w:tcPr>
                <w:tcW w:w="3164" w:type="dxa"/>
                <w:gridSpan w:val="2"/>
              </w:tcPr>
            </w:tcPrChange>
          </w:tcPr>
          <w:p w14:paraId="71073585" w14:textId="3B62C229" w:rsidR="0007660E" w:rsidRDefault="00FD3FF2" w:rsidP="0007660E">
            <w:pPr>
              <w:rPr>
                <w:ins w:id="351" w:author="Connor Goudie" w:date="2016-03-06T13:00:00Z"/>
                <w:lang w:val="en-US" w:eastAsia="zh-CN"/>
              </w:rPr>
            </w:pPr>
            <w:ins w:id="352" w:author="Connor Goudie" w:date="2016-03-06T14:08:00Z">
              <w:r>
                <w:rPr>
                  <w:lang w:val="en-US" w:eastAsia="zh-CN"/>
                </w:rPr>
                <w:t>Actual order information goes here, ex. Total number of drinks/croissants.</w:t>
              </w:r>
            </w:ins>
          </w:p>
        </w:tc>
      </w:tr>
      <w:tr w:rsidR="0007660E" w14:paraId="66753FCA" w14:textId="77777777" w:rsidTr="00747464">
        <w:tblPrEx>
          <w:tblPrExChange w:id="353" w:author="Connor Goudie" w:date="2016-03-06T13:39:00Z">
            <w:tblPrEx>
              <w:tblW w:w="9491" w:type="dxa"/>
            </w:tblPrEx>
          </w:tblPrExChange>
        </w:tblPrEx>
        <w:trPr>
          <w:trHeight w:val="372"/>
          <w:ins w:id="354" w:author="Connor Goudie" w:date="2016-03-06T13:00:00Z"/>
          <w:trPrChange w:id="355" w:author="Connor Goudie" w:date="2016-03-06T13:39:00Z">
            <w:trPr>
              <w:trHeight w:val="372"/>
            </w:trPr>
          </w:trPrChange>
        </w:trPr>
        <w:tc>
          <w:tcPr>
            <w:tcW w:w="3120" w:type="dxa"/>
            <w:tcPrChange w:id="356" w:author="Connor Goudie" w:date="2016-03-06T13:39:00Z">
              <w:tcPr>
                <w:tcW w:w="3163" w:type="dxa"/>
                <w:gridSpan w:val="2"/>
              </w:tcPr>
            </w:tcPrChange>
          </w:tcPr>
          <w:p w14:paraId="7603C9C0" w14:textId="26B2FBA8" w:rsidR="0007660E" w:rsidRDefault="0007660E" w:rsidP="0007660E">
            <w:pPr>
              <w:rPr>
                <w:ins w:id="357" w:author="Connor Goudie" w:date="2016-03-06T13:00:00Z"/>
                <w:lang w:val="en-US" w:eastAsia="zh-CN"/>
              </w:rPr>
            </w:pPr>
            <w:ins w:id="358" w:author="Connor Goudie" w:date="2016-03-06T13:08:00Z">
              <w:r>
                <w:rPr>
                  <w:lang w:val="en-US" w:eastAsia="zh-CN"/>
                </w:rPr>
                <w:t>instructions</w:t>
              </w:r>
            </w:ins>
          </w:p>
        </w:tc>
        <w:tc>
          <w:tcPr>
            <w:tcW w:w="3638" w:type="dxa"/>
            <w:tcPrChange w:id="359" w:author="Connor Goudie" w:date="2016-03-06T13:39:00Z">
              <w:tcPr>
                <w:tcW w:w="3164" w:type="dxa"/>
                <w:gridSpan w:val="2"/>
              </w:tcPr>
            </w:tcPrChange>
          </w:tcPr>
          <w:p w14:paraId="0A5FB54D" w14:textId="17FE97FB" w:rsidR="0007660E" w:rsidRDefault="0007660E" w:rsidP="00231BAC">
            <w:pPr>
              <w:rPr>
                <w:ins w:id="360" w:author="Connor Goudie" w:date="2016-03-06T13:00:00Z"/>
                <w:lang w:val="en-US" w:eastAsia="zh-CN"/>
              </w:rPr>
              <w:pPrChange w:id="361" w:author="Connor Goudie" w:date="2016-03-06T14:09:00Z">
                <w:pPr/>
              </w:pPrChange>
            </w:pPr>
            <w:ins w:id="362" w:author="Connor Goudie" w:date="2016-03-06T13:28:00Z">
              <w:r>
                <w:rPr>
                  <w:lang w:val="en-US" w:eastAsia="zh-CN"/>
                </w:rPr>
                <w:t>Any text</w:t>
              </w:r>
            </w:ins>
          </w:p>
        </w:tc>
        <w:tc>
          <w:tcPr>
            <w:tcW w:w="4158" w:type="dxa"/>
            <w:tcPrChange w:id="363" w:author="Connor Goudie" w:date="2016-03-06T13:39:00Z">
              <w:tcPr>
                <w:tcW w:w="3164" w:type="dxa"/>
                <w:gridSpan w:val="2"/>
              </w:tcPr>
            </w:tcPrChange>
          </w:tcPr>
          <w:p w14:paraId="14BB09D7" w14:textId="2421D886" w:rsidR="0007660E" w:rsidRDefault="00231BAC" w:rsidP="0007660E">
            <w:pPr>
              <w:rPr>
                <w:ins w:id="364" w:author="Connor Goudie" w:date="2016-03-06T13:00:00Z"/>
                <w:lang w:val="en-US" w:eastAsia="zh-CN"/>
              </w:rPr>
            </w:pPr>
            <w:ins w:id="365" w:author="Connor Goudie" w:date="2016-03-06T14:08:00Z">
              <w:r>
                <w:rPr>
                  <w:lang w:val="en-US" w:eastAsia="zh-CN"/>
                </w:rPr>
                <w:t>Dietary restrictions/special requests</w:t>
              </w:r>
            </w:ins>
            <w:ins w:id="366" w:author="Connor Goudie" w:date="2016-03-06T14:09:00Z">
              <w:r>
                <w:rPr>
                  <w:lang w:val="en-US" w:eastAsia="zh-CN"/>
                </w:rPr>
                <w:t>, not required</w:t>
              </w:r>
            </w:ins>
          </w:p>
        </w:tc>
      </w:tr>
    </w:tbl>
    <w:p w14:paraId="5C934E46" w14:textId="5D04B502" w:rsidR="00E91893" w:rsidRDefault="00E91893" w:rsidP="00E91893">
      <w:pPr>
        <w:rPr>
          <w:ins w:id="367" w:author="Connor Goudie" w:date="2016-03-06T14:14:00Z"/>
          <w:lang w:val="en-US" w:eastAsia="zh-CN"/>
        </w:rPr>
      </w:pPr>
    </w:p>
    <w:p w14:paraId="18A0F894" w14:textId="726CF9FD" w:rsidR="00231BAC" w:rsidRDefault="00231BAC" w:rsidP="00E91893">
      <w:pPr>
        <w:rPr>
          <w:ins w:id="368" w:author="Connor Goudie" w:date="2016-03-06T14:14:00Z"/>
          <w:lang w:val="en-US" w:eastAsia="zh-CN"/>
        </w:rPr>
      </w:pPr>
    </w:p>
    <w:p w14:paraId="59BF4FE7" w14:textId="01B82873" w:rsidR="00231BAC" w:rsidRDefault="00231BAC" w:rsidP="00E91893">
      <w:pPr>
        <w:rPr>
          <w:ins w:id="369" w:author="Connor Goudie" w:date="2016-03-06T14:14:00Z"/>
          <w:lang w:val="en-US" w:eastAsia="zh-CN"/>
        </w:rPr>
      </w:pPr>
      <w:ins w:id="370"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371"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372">
          <w:tblGrid>
            <w:gridCol w:w="431"/>
            <w:gridCol w:w="2122"/>
            <w:gridCol w:w="994"/>
            <w:gridCol w:w="1274"/>
            <w:gridCol w:w="1843"/>
            <w:gridCol w:w="3117"/>
            <w:gridCol w:w="1135"/>
          </w:tblGrid>
        </w:tblGridChange>
      </w:tblGrid>
      <w:tr w:rsidR="00231BAC" w14:paraId="5FAEB846" w14:textId="77777777" w:rsidTr="00231BAC">
        <w:trPr>
          <w:ins w:id="373" w:author="Connor Goudie" w:date="2016-03-06T14:15:00Z"/>
          <w:trPrChange w:id="374" w:author="Connor Goudie" w:date="2016-03-06T14:17:00Z">
            <w:trPr>
              <w:gridBefore w:val="1"/>
              <w:gridAfter w:val="0"/>
            </w:trPr>
          </w:trPrChange>
        </w:trPr>
        <w:tc>
          <w:tcPr>
            <w:tcW w:w="2553" w:type="dxa"/>
            <w:tcPrChange w:id="375" w:author="Connor Goudie" w:date="2016-03-06T14:17:00Z">
              <w:tcPr>
                <w:tcW w:w="3116" w:type="dxa"/>
                <w:gridSpan w:val="2"/>
              </w:tcPr>
            </w:tcPrChange>
          </w:tcPr>
          <w:p w14:paraId="2EFA9F0A" w14:textId="6A4BA886" w:rsidR="00231BAC" w:rsidRDefault="00231BAC" w:rsidP="00E91893">
            <w:pPr>
              <w:rPr>
                <w:ins w:id="376" w:author="Connor Goudie" w:date="2016-03-06T14:15:00Z"/>
                <w:lang w:val="en-US" w:eastAsia="zh-CN"/>
              </w:rPr>
            </w:pPr>
            <w:ins w:id="377" w:author="Connor Goudie" w:date="2016-03-06T14:16:00Z">
              <w:r>
                <w:rPr>
                  <w:lang w:val="en-US" w:eastAsia="zh-CN"/>
                </w:rPr>
                <w:t>FIELD LEVEL TESTING</w:t>
              </w:r>
            </w:ins>
          </w:p>
        </w:tc>
        <w:tc>
          <w:tcPr>
            <w:tcW w:w="2268" w:type="dxa"/>
            <w:tcPrChange w:id="378" w:author="Connor Goudie" w:date="2016-03-06T14:17:00Z">
              <w:tcPr>
                <w:tcW w:w="3117" w:type="dxa"/>
                <w:gridSpan w:val="2"/>
              </w:tcPr>
            </w:tcPrChange>
          </w:tcPr>
          <w:p w14:paraId="5FB40C70" w14:textId="77777777" w:rsidR="00231BAC" w:rsidRDefault="00231BAC" w:rsidP="00E91893">
            <w:pPr>
              <w:rPr>
                <w:ins w:id="379" w:author="Connor Goudie" w:date="2016-03-06T14:15:00Z"/>
                <w:lang w:val="en-US" w:eastAsia="zh-CN"/>
              </w:rPr>
            </w:pPr>
          </w:p>
        </w:tc>
        <w:tc>
          <w:tcPr>
            <w:tcW w:w="6095" w:type="dxa"/>
            <w:tcPrChange w:id="380" w:author="Connor Goudie" w:date="2016-03-06T14:17:00Z">
              <w:tcPr>
                <w:tcW w:w="3117" w:type="dxa"/>
              </w:tcPr>
            </w:tcPrChange>
          </w:tcPr>
          <w:p w14:paraId="194DFB4F" w14:textId="77777777" w:rsidR="00231BAC" w:rsidRDefault="00231BAC" w:rsidP="00E91893">
            <w:pPr>
              <w:rPr>
                <w:ins w:id="381" w:author="Connor Goudie" w:date="2016-03-06T14:15:00Z"/>
                <w:lang w:val="en-US" w:eastAsia="zh-CN"/>
              </w:rPr>
            </w:pPr>
          </w:p>
        </w:tc>
      </w:tr>
      <w:tr w:rsidR="00231BAC" w14:paraId="2F107F02" w14:textId="77777777" w:rsidTr="00231BAC">
        <w:trPr>
          <w:ins w:id="382" w:author="Connor Goudie" w:date="2016-03-06T14:15:00Z"/>
          <w:trPrChange w:id="383" w:author="Connor Goudie" w:date="2016-03-06T14:17:00Z">
            <w:trPr>
              <w:gridBefore w:val="1"/>
              <w:gridAfter w:val="0"/>
            </w:trPr>
          </w:trPrChange>
        </w:trPr>
        <w:tc>
          <w:tcPr>
            <w:tcW w:w="2553" w:type="dxa"/>
            <w:tcPrChange w:id="384" w:author="Connor Goudie" w:date="2016-03-06T14:17:00Z">
              <w:tcPr>
                <w:tcW w:w="3116" w:type="dxa"/>
                <w:gridSpan w:val="2"/>
              </w:tcPr>
            </w:tcPrChange>
          </w:tcPr>
          <w:p w14:paraId="4CE04692" w14:textId="24A58BC0" w:rsidR="00231BAC" w:rsidRDefault="00231BAC" w:rsidP="00E91893">
            <w:pPr>
              <w:rPr>
                <w:ins w:id="385" w:author="Connor Goudie" w:date="2016-03-06T14:15:00Z"/>
                <w:lang w:val="en-US" w:eastAsia="zh-CN"/>
              </w:rPr>
            </w:pPr>
            <w:ins w:id="386" w:author="Connor Goudie" w:date="2016-03-06T14:17:00Z">
              <w:r>
                <w:rPr>
                  <w:lang w:val="en-US" w:eastAsia="zh-CN"/>
                </w:rPr>
                <w:t xml:space="preserve">Field ID: </w:t>
              </w:r>
            </w:ins>
          </w:p>
        </w:tc>
        <w:tc>
          <w:tcPr>
            <w:tcW w:w="2268" w:type="dxa"/>
            <w:tcPrChange w:id="387" w:author="Connor Goudie" w:date="2016-03-06T14:17:00Z">
              <w:tcPr>
                <w:tcW w:w="3117" w:type="dxa"/>
                <w:gridSpan w:val="2"/>
              </w:tcPr>
            </w:tcPrChange>
          </w:tcPr>
          <w:p w14:paraId="53003384" w14:textId="13253FDC" w:rsidR="00231BAC" w:rsidRDefault="00231BAC" w:rsidP="00E91893">
            <w:pPr>
              <w:rPr>
                <w:ins w:id="388" w:author="Connor Goudie" w:date="2016-03-06T14:15:00Z"/>
                <w:lang w:val="en-US" w:eastAsia="zh-CN"/>
              </w:rPr>
            </w:pPr>
            <w:ins w:id="389" w:author="Connor Goudie" w:date="2016-03-06T14:18:00Z">
              <w:r>
                <w:rPr>
                  <w:lang w:val="en-US" w:eastAsia="zh-CN"/>
                </w:rPr>
                <w:t xml:space="preserve">Problem: </w:t>
              </w:r>
            </w:ins>
          </w:p>
        </w:tc>
        <w:tc>
          <w:tcPr>
            <w:tcW w:w="6095" w:type="dxa"/>
            <w:tcPrChange w:id="390" w:author="Connor Goudie" w:date="2016-03-06T14:17:00Z">
              <w:tcPr>
                <w:tcW w:w="3117" w:type="dxa"/>
              </w:tcPr>
            </w:tcPrChange>
          </w:tcPr>
          <w:p w14:paraId="49C53F0C" w14:textId="173B10D6" w:rsidR="00231BAC" w:rsidRDefault="00231BAC" w:rsidP="00E91893">
            <w:pPr>
              <w:rPr>
                <w:ins w:id="391" w:author="Connor Goudie" w:date="2016-03-06T14:15:00Z"/>
                <w:lang w:val="en-US" w:eastAsia="zh-CN"/>
              </w:rPr>
            </w:pPr>
            <w:ins w:id="392" w:author="Connor Goudie" w:date="2016-03-06T14:17:00Z">
              <w:r>
                <w:rPr>
                  <w:lang w:val="en-US" w:eastAsia="zh-CN"/>
                </w:rPr>
                <w:t xml:space="preserve">Improvements </w:t>
              </w:r>
            </w:ins>
            <w:ins w:id="393" w:author="Connor Goudie" w:date="2016-03-06T14:18:00Z">
              <w:r>
                <w:rPr>
                  <w:lang w:val="en-US" w:eastAsia="zh-CN"/>
                </w:rPr>
                <w:t>made</w:t>
              </w:r>
            </w:ins>
            <w:ins w:id="394" w:author="Connor Goudie" w:date="2016-03-06T14:22:00Z">
              <w:r>
                <w:rPr>
                  <w:lang w:val="en-US" w:eastAsia="zh-CN"/>
                </w:rPr>
                <w:t xml:space="preserve">: </w:t>
              </w:r>
            </w:ins>
          </w:p>
        </w:tc>
      </w:tr>
      <w:tr w:rsidR="00FC75A3" w14:paraId="4BF77B37" w14:textId="77777777" w:rsidTr="00231BAC">
        <w:trPr>
          <w:ins w:id="395" w:author="Connor Goudie" w:date="2016-03-06T14:46:00Z"/>
        </w:trPr>
        <w:tc>
          <w:tcPr>
            <w:tcW w:w="2553" w:type="dxa"/>
          </w:tcPr>
          <w:p w14:paraId="1F2608D2" w14:textId="77777777" w:rsidR="00FC75A3" w:rsidRDefault="00FC75A3" w:rsidP="00E91893">
            <w:pPr>
              <w:rPr>
                <w:ins w:id="396" w:author="Connor Goudie" w:date="2016-03-06T14:46:00Z"/>
                <w:lang w:val="en-US" w:eastAsia="zh-CN"/>
              </w:rPr>
            </w:pPr>
          </w:p>
        </w:tc>
        <w:tc>
          <w:tcPr>
            <w:tcW w:w="2268" w:type="dxa"/>
          </w:tcPr>
          <w:p w14:paraId="112D2B72" w14:textId="77777777" w:rsidR="00FC75A3" w:rsidRDefault="00FC75A3" w:rsidP="00E91893">
            <w:pPr>
              <w:rPr>
                <w:ins w:id="397" w:author="Connor Goudie" w:date="2016-03-06T14:46:00Z"/>
                <w:lang w:val="en-US" w:eastAsia="zh-CN"/>
              </w:rPr>
            </w:pPr>
          </w:p>
        </w:tc>
        <w:tc>
          <w:tcPr>
            <w:tcW w:w="6095" w:type="dxa"/>
          </w:tcPr>
          <w:p w14:paraId="0CE86F03" w14:textId="77777777" w:rsidR="00FC75A3" w:rsidRDefault="00FC75A3" w:rsidP="00E91893">
            <w:pPr>
              <w:rPr>
                <w:ins w:id="398" w:author="Connor Goudie" w:date="2016-03-06T14:46:00Z"/>
                <w:lang w:val="en-US" w:eastAsia="zh-CN"/>
              </w:rPr>
            </w:pPr>
          </w:p>
        </w:tc>
      </w:tr>
      <w:tr w:rsidR="00231BAC" w14:paraId="36756C27" w14:textId="77777777" w:rsidTr="00231BAC">
        <w:trPr>
          <w:ins w:id="399" w:author="Connor Goudie" w:date="2016-03-06T14:15:00Z"/>
          <w:trPrChange w:id="400" w:author="Connor Goudie" w:date="2016-03-06T14:17:00Z">
            <w:trPr>
              <w:gridBefore w:val="1"/>
              <w:gridAfter w:val="0"/>
            </w:trPr>
          </w:trPrChange>
        </w:trPr>
        <w:tc>
          <w:tcPr>
            <w:tcW w:w="2553" w:type="dxa"/>
            <w:tcPrChange w:id="401" w:author="Connor Goudie" w:date="2016-03-06T14:17:00Z">
              <w:tcPr>
                <w:tcW w:w="3116" w:type="dxa"/>
                <w:gridSpan w:val="2"/>
              </w:tcPr>
            </w:tcPrChange>
          </w:tcPr>
          <w:p w14:paraId="26E54CCA" w14:textId="669FCCDF" w:rsidR="00231BAC" w:rsidRDefault="00231BAC" w:rsidP="00E91893">
            <w:pPr>
              <w:rPr>
                <w:ins w:id="402" w:author="Connor Goudie" w:date="2016-03-06T14:15:00Z"/>
                <w:lang w:val="en-US" w:eastAsia="zh-CN"/>
              </w:rPr>
            </w:pPr>
            <w:ins w:id="403" w:author="Connor Goudie" w:date="2016-03-06T14:17:00Z">
              <w:r>
                <w:rPr>
                  <w:lang w:val="en-US" w:eastAsia="zh-CN"/>
                </w:rPr>
                <w:t>FORM LEVEL TESTING</w:t>
              </w:r>
            </w:ins>
          </w:p>
        </w:tc>
        <w:tc>
          <w:tcPr>
            <w:tcW w:w="2268" w:type="dxa"/>
            <w:tcPrChange w:id="404" w:author="Connor Goudie" w:date="2016-03-06T14:17:00Z">
              <w:tcPr>
                <w:tcW w:w="3117" w:type="dxa"/>
                <w:gridSpan w:val="2"/>
              </w:tcPr>
            </w:tcPrChange>
          </w:tcPr>
          <w:p w14:paraId="45BFABC9" w14:textId="77777777" w:rsidR="00231BAC" w:rsidRDefault="00231BAC" w:rsidP="00E91893">
            <w:pPr>
              <w:rPr>
                <w:ins w:id="405" w:author="Connor Goudie" w:date="2016-03-06T14:15:00Z"/>
                <w:lang w:val="en-US" w:eastAsia="zh-CN"/>
              </w:rPr>
            </w:pPr>
          </w:p>
        </w:tc>
        <w:tc>
          <w:tcPr>
            <w:tcW w:w="6095" w:type="dxa"/>
            <w:tcPrChange w:id="406" w:author="Connor Goudie" w:date="2016-03-06T14:17:00Z">
              <w:tcPr>
                <w:tcW w:w="3117" w:type="dxa"/>
              </w:tcPr>
            </w:tcPrChange>
          </w:tcPr>
          <w:p w14:paraId="652E2605" w14:textId="77777777" w:rsidR="00231BAC" w:rsidRDefault="00231BAC" w:rsidP="00E91893">
            <w:pPr>
              <w:rPr>
                <w:ins w:id="407" w:author="Connor Goudie" w:date="2016-03-06T14:15:00Z"/>
                <w:lang w:val="en-US" w:eastAsia="zh-CN"/>
              </w:rPr>
            </w:pPr>
          </w:p>
        </w:tc>
      </w:tr>
      <w:tr w:rsidR="00231BAC" w14:paraId="51373343" w14:textId="77777777" w:rsidTr="00231BAC">
        <w:trPr>
          <w:ins w:id="408" w:author="Connor Goudie" w:date="2016-03-06T14:17:00Z"/>
        </w:trPr>
        <w:tc>
          <w:tcPr>
            <w:tcW w:w="2553" w:type="dxa"/>
          </w:tcPr>
          <w:p w14:paraId="2FD6C82A" w14:textId="16EAFEFC" w:rsidR="00231BAC" w:rsidRDefault="00231BAC" w:rsidP="00E91893">
            <w:pPr>
              <w:rPr>
                <w:ins w:id="409" w:author="Connor Goudie" w:date="2016-03-06T14:17:00Z"/>
                <w:lang w:val="en-US" w:eastAsia="zh-CN"/>
              </w:rPr>
            </w:pPr>
            <w:ins w:id="410" w:author="Connor Goudie" w:date="2016-03-06T14:17:00Z">
              <w:r>
                <w:rPr>
                  <w:lang w:val="en-US" w:eastAsia="zh-CN"/>
                </w:rPr>
                <w:t>Form Flow</w:t>
              </w:r>
            </w:ins>
          </w:p>
        </w:tc>
        <w:tc>
          <w:tcPr>
            <w:tcW w:w="2268" w:type="dxa"/>
          </w:tcPr>
          <w:p w14:paraId="5DC9C2FB" w14:textId="170F9405" w:rsidR="00231BAC" w:rsidRDefault="00231BAC" w:rsidP="00E91893">
            <w:pPr>
              <w:rPr>
                <w:ins w:id="411" w:author="Connor Goudie" w:date="2016-03-06T14:17:00Z"/>
                <w:lang w:val="en-US" w:eastAsia="zh-CN"/>
              </w:rPr>
            </w:pPr>
            <w:ins w:id="412" w:author="Connor Goudie" w:date="2016-03-06T14:17:00Z">
              <w:r>
                <w:rPr>
                  <w:lang w:val="en-US" w:eastAsia="zh-CN"/>
                </w:rPr>
                <w:t>Problem:</w:t>
              </w:r>
            </w:ins>
            <w:ins w:id="413" w:author="Connor Goudie" w:date="2016-03-06T14:18:00Z">
              <w:r>
                <w:rPr>
                  <w:lang w:val="en-US" w:eastAsia="zh-CN"/>
                </w:rPr>
                <w:t xml:space="preserve"> </w:t>
              </w:r>
            </w:ins>
          </w:p>
        </w:tc>
        <w:tc>
          <w:tcPr>
            <w:tcW w:w="6095" w:type="dxa"/>
          </w:tcPr>
          <w:p w14:paraId="2049FB37" w14:textId="45DFDCB0" w:rsidR="00231BAC" w:rsidRDefault="00231BAC" w:rsidP="00E91893">
            <w:pPr>
              <w:rPr>
                <w:ins w:id="414" w:author="Connor Goudie" w:date="2016-03-06T14:17:00Z"/>
                <w:lang w:val="en-US" w:eastAsia="zh-CN"/>
              </w:rPr>
            </w:pPr>
            <w:ins w:id="415" w:author="Connor Goudie" w:date="2016-03-06T14:17:00Z">
              <w:r>
                <w:rPr>
                  <w:lang w:val="en-US" w:eastAsia="zh-CN"/>
                </w:rPr>
                <w:t>Improvements made</w:t>
              </w:r>
            </w:ins>
            <w:ins w:id="416" w:author="Connor Goudie" w:date="2016-03-06T14:22:00Z">
              <w:r>
                <w:rPr>
                  <w:lang w:val="en-US" w:eastAsia="zh-CN"/>
                </w:rPr>
                <w:t xml:space="preserve">: </w:t>
              </w:r>
            </w:ins>
            <w:ins w:id="417" w:author="Connor Goudie" w:date="2016-03-06T14:45:00Z">
              <w:r w:rsidR="00FC75A3">
                <w:rPr>
                  <w:lang w:val="en-US" w:eastAsia="zh-CN"/>
                </w:rPr>
                <w:t xml:space="preserve"> </w:t>
              </w:r>
            </w:ins>
          </w:p>
        </w:tc>
      </w:tr>
      <w:tr w:rsidR="00231BAC" w14:paraId="54E639B4" w14:textId="77777777" w:rsidTr="00231BAC">
        <w:trPr>
          <w:ins w:id="418" w:author="Connor Goudie" w:date="2016-03-06T14:17:00Z"/>
        </w:trPr>
        <w:tc>
          <w:tcPr>
            <w:tcW w:w="2553" w:type="dxa"/>
          </w:tcPr>
          <w:p w14:paraId="15B52C35" w14:textId="77777777" w:rsidR="00231BAC" w:rsidRDefault="00231BAC" w:rsidP="00E91893">
            <w:pPr>
              <w:rPr>
                <w:ins w:id="419" w:author="Connor Goudie" w:date="2016-03-06T14:17:00Z"/>
                <w:lang w:val="en-US" w:eastAsia="zh-CN"/>
              </w:rPr>
            </w:pPr>
          </w:p>
        </w:tc>
        <w:tc>
          <w:tcPr>
            <w:tcW w:w="2268" w:type="dxa"/>
          </w:tcPr>
          <w:p w14:paraId="626DAF1D" w14:textId="77777777" w:rsidR="00231BAC" w:rsidRDefault="00231BAC" w:rsidP="00E91893">
            <w:pPr>
              <w:rPr>
                <w:ins w:id="420" w:author="Connor Goudie" w:date="2016-03-06T14:17:00Z"/>
                <w:lang w:val="en-US" w:eastAsia="zh-CN"/>
              </w:rPr>
            </w:pPr>
          </w:p>
        </w:tc>
        <w:tc>
          <w:tcPr>
            <w:tcW w:w="6095" w:type="dxa"/>
          </w:tcPr>
          <w:p w14:paraId="24E3DEC7" w14:textId="77777777" w:rsidR="00231BAC" w:rsidRDefault="00231BAC" w:rsidP="00E91893">
            <w:pPr>
              <w:rPr>
                <w:ins w:id="421" w:author="Connor Goudie" w:date="2016-03-06T14:17:00Z"/>
                <w:lang w:val="en-US" w:eastAsia="zh-CN"/>
              </w:rPr>
            </w:pPr>
          </w:p>
        </w:tc>
      </w:tr>
    </w:tbl>
    <w:p w14:paraId="2C1BABD7" w14:textId="77777777" w:rsidR="00231BAC" w:rsidRDefault="00231BAC" w:rsidP="00E91893">
      <w:pPr>
        <w:rPr>
          <w:ins w:id="422" w:author="Connor Goudie" w:date="2016-03-06T13:21:00Z"/>
          <w:lang w:val="en-US" w:eastAsia="zh-CN"/>
        </w:rPr>
      </w:pPr>
    </w:p>
    <w:p w14:paraId="0D6EEE16" w14:textId="77777777" w:rsidR="00E91893" w:rsidRDefault="00E91893" w:rsidP="00E91893">
      <w:pPr>
        <w:rPr>
          <w:ins w:id="423" w:author="Connor Goudie" w:date="2016-03-06T13:21:00Z"/>
          <w:lang w:val="en-US" w:eastAsia="zh-CN"/>
        </w:rPr>
      </w:pPr>
    </w:p>
    <w:p w14:paraId="1C761449" w14:textId="1A2EB8A9" w:rsidR="00E91893" w:rsidRDefault="00E91893" w:rsidP="00E91893">
      <w:pPr>
        <w:rPr>
          <w:ins w:id="424" w:author="Connor Goudie" w:date="2016-03-06T13:21:00Z"/>
          <w:lang w:val="en-US" w:eastAsia="zh-CN"/>
        </w:rPr>
      </w:pPr>
      <w:ins w:id="425" w:author="Connor Goudie" w:date="2016-03-06T13:21:00Z">
        <w:r>
          <w:rPr>
            <w:lang w:val="en-US" w:eastAsia="zh-CN"/>
          </w:rPr>
          <w:t>-Form validation completed for the contact and catering pages.</w:t>
        </w:r>
      </w:ins>
    </w:p>
    <w:p w14:paraId="78F4E392" w14:textId="77777777" w:rsidR="00E91893" w:rsidRPr="00664A87" w:rsidRDefault="00E91893" w:rsidP="00E91893">
      <w:pPr>
        <w:rPr>
          <w:ins w:id="426" w:author="Connor Goudie" w:date="2016-03-06T13:21:00Z"/>
          <w:b/>
          <w:lang w:val="en-US" w:eastAsia="zh-CN"/>
        </w:rPr>
      </w:pPr>
      <w:ins w:id="427" w:author="Connor Goudie" w:date="2016-03-06T13:21:00Z">
        <w:r>
          <w:rPr>
            <w:lang w:val="en-US" w:eastAsia="zh-CN"/>
          </w:rPr>
          <w:t>-</w:t>
        </w:r>
        <w:r w:rsidRPr="00664A87">
          <w:rPr>
            <w:b/>
            <w:lang w:val="en-US" w:eastAsia="zh-CN"/>
          </w:rPr>
          <w:t>Interactive user friendly feedback using highlighted fields or on form error messages.</w:t>
        </w:r>
      </w:ins>
    </w:p>
    <w:p w14:paraId="65CB5AF0" w14:textId="77777777" w:rsidR="00E91893" w:rsidRPr="00664A87" w:rsidRDefault="00E91893" w:rsidP="00E91893">
      <w:pPr>
        <w:rPr>
          <w:ins w:id="428" w:author="Connor Goudie" w:date="2016-03-06T13:21:00Z"/>
          <w:b/>
          <w:lang w:val="en-US" w:eastAsia="zh-CN"/>
        </w:rPr>
      </w:pPr>
      <w:ins w:id="429" w:author="Connor Goudie" w:date="2016-03-06T13:21:00Z">
        <w:r w:rsidRPr="00664A87">
          <w:rPr>
            <w:b/>
            <w:lang w:val="en-US" w:eastAsia="zh-CN"/>
          </w:rPr>
          <w:t>-Forms tested using our friendly feedback</w:t>
        </w:r>
      </w:ins>
    </w:p>
    <w:p w14:paraId="456C8F9D" w14:textId="4BC76CC2" w:rsidR="00E91893" w:rsidRDefault="00E91893" w:rsidP="00E91893">
      <w:pPr>
        <w:rPr>
          <w:ins w:id="430" w:author="Connor Goudie" w:date="2016-03-06T13:21:00Z"/>
          <w:lang w:val="en-US" w:eastAsia="zh-CN"/>
        </w:rPr>
      </w:pPr>
      <w:ins w:id="431" w:author="Connor Goudie" w:date="2016-03-06T13:21:00Z">
        <w:r>
          <w:rPr>
            <w:lang w:val="en-US" w:eastAsia="zh-CN"/>
          </w:rPr>
          <w:t>-Google Maps javascript</w:t>
        </w:r>
      </w:ins>
      <w:ins w:id="432" w:author="Connor Goudie" w:date="2016-03-06T14:46:00Z">
        <w:r w:rsidR="00FC75A3">
          <w:rPr>
            <w:lang w:val="en-US" w:eastAsia="zh-CN"/>
          </w:rPr>
          <w:t xml:space="preserve"> widget</w:t>
        </w:r>
      </w:ins>
      <w:bookmarkStart w:id="433" w:name="_GoBack"/>
      <w:bookmarkEnd w:id="433"/>
      <w:ins w:id="434" w:author="Connor Goudie" w:date="2016-03-06T13:21:00Z">
        <w:r>
          <w:rPr>
            <w:lang w:val="en-US" w:eastAsia="zh-CN"/>
          </w:rPr>
          <w:t xml:space="preserve"> embedded in site </w:t>
        </w:r>
      </w:ins>
    </w:p>
    <w:p w14:paraId="70CE5F7C" w14:textId="77777777" w:rsidR="00E91893" w:rsidRPr="00664A87" w:rsidRDefault="00E91893" w:rsidP="00E91893">
      <w:pPr>
        <w:rPr>
          <w:ins w:id="435" w:author="Connor Goudie" w:date="2016-03-06T13:21:00Z"/>
          <w:b/>
          <w:lang w:val="en-US" w:eastAsia="zh-CN"/>
        </w:rPr>
      </w:pPr>
      <w:ins w:id="436" w:author="Connor Goudie" w:date="2016-03-06T13:21:00Z">
        <w:r>
          <w:rPr>
            <w:lang w:val="en-US" w:eastAsia="zh-CN"/>
          </w:rPr>
          <w:t>-</w:t>
        </w:r>
        <w:r w:rsidRPr="00664A87">
          <w:rPr>
            <w:b/>
            <w:lang w:val="en-US" w:eastAsia="zh-CN"/>
          </w:rPr>
          <w:t>Forms tested with javascript disabled</w:t>
        </w:r>
      </w:ins>
    </w:p>
    <w:p w14:paraId="38321601" w14:textId="77777777" w:rsidR="00E91893" w:rsidRDefault="00E91893" w:rsidP="00E91893">
      <w:pPr>
        <w:rPr>
          <w:ins w:id="437" w:author="Connor Goudie" w:date="2016-03-06T13:21:00Z"/>
          <w:b/>
          <w:lang w:val="en-US" w:eastAsia="zh-CN"/>
        </w:rPr>
      </w:pPr>
      <w:ins w:id="438" w:author="Connor Goudie" w:date="2016-03-06T13:21:00Z">
        <w:r w:rsidRPr="00664A87">
          <w:rPr>
            <w:b/>
            <w:lang w:val="en-US" w:eastAsia="zh-CN"/>
          </w:rPr>
          <w:t>-Site published and tested.</w:t>
        </w:r>
      </w:ins>
    </w:p>
    <w:p w14:paraId="4FE1AB2F" w14:textId="77777777" w:rsidR="0000463C" w:rsidRDefault="0000463C">
      <w:pPr>
        <w:pStyle w:val="Heading1"/>
        <w:rPr>
          <w:ins w:id="439" w:author="Connor Goudie" w:date="2016-03-06T13:09:00Z"/>
          <w:lang w:val="en-US" w:eastAsia="zh-CN"/>
        </w:rPr>
        <w:pPrChange w:id="440" w:author="Thomas" w:date="2016-02-26T17:44:00Z">
          <w:pPr/>
        </w:pPrChange>
      </w:pPr>
    </w:p>
    <w:p w14:paraId="32B86266" w14:textId="4D1C4075" w:rsidR="0009599E" w:rsidDel="0000463C" w:rsidRDefault="0009599E">
      <w:pPr>
        <w:rPr>
          <w:ins w:id="441" w:author="Thomas" w:date="2016-02-26T17:42:00Z"/>
          <w:del w:id="442" w:author="Connor Goudie" w:date="2016-03-06T13:09:00Z"/>
          <w:lang w:val="en-US" w:eastAsia="zh-CN"/>
        </w:rPr>
      </w:pPr>
      <w:ins w:id="443" w:author="Thomas" w:date="2016-02-26T17:42:00Z">
        <w:del w:id="444" w:author="Connor Goudie" w:date="2016-03-06T13:09:00Z">
          <w:r w:rsidDel="0000463C">
            <w:rPr>
              <w:lang w:val="en-US" w:eastAsia="zh-CN"/>
            </w:rPr>
            <w:br w:type="page"/>
          </w:r>
        </w:del>
      </w:ins>
    </w:p>
    <w:p w14:paraId="147F1610" w14:textId="208D0E42" w:rsidR="00D233B2" w:rsidDel="0009599E" w:rsidRDefault="0009599E">
      <w:pPr>
        <w:pStyle w:val="Heading1"/>
        <w:rPr>
          <w:del w:id="445" w:author="Thomas" w:date="2016-02-26T17:43:00Z"/>
          <w:lang w:val="en-US" w:eastAsia="zh-CN"/>
        </w:rPr>
        <w:pPrChange w:id="446" w:author="Thomas" w:date="2016-02-26T17:44:00Z">
          <w:pPr/>
        </w:pPrChange>
      </w:pPr>
      <w:bookmarkStart w:id="447" w:name="_Appendix:_Milestone"/>
      <w:bookmarkEnd w:id="447"/>
      <w:ins w:id="448"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449" w:author="Thomas" w:date="2016-02-26T17:43:00Z">
        <w:r>
          <w:rPr>
            <w:lang w:val="en-US" w:eastAsia="zh-CN"/>
          </w:rPr>
          <w:t>Appendix: Milestone</w:t>
        </w:r>
      </w:ins>
    </w:p>
    <w:p w14:paraId="7858CBAC" w14:textId="13E703E4" w:rsidR="0009599E" w:rsidRDefault="0009599E">
      <w:pPr>
        <w:pStyle w:val="Heading1"/>
        <w:rPr>
          <w:ins w:id="450" w:author="Thomas" w:date="2016-02-26T17:43:00Z"/>
          <w:lang w:val="en-US" w:eastAsia="zh-CN"/>
        </w:rPr>
        <w:pPrChange w:id="451" w:author="Thomas" w:date="2016-02-26T17:44:00Z">
          <w:pPr/>
        </w:pPrChange>
      </w:pPr>
      <w:ins w:id="452" w:author="Thomas" w:date="2016-02-26T17:43:00Z">
        <w:r>
          <w:rPr>
            <w:lang w:val="en-US" w:eastAsia="zh-CN"/>
          </w:rPr>
          <w:t xml:space="preserve"> 3</w:t>
        </w:r>
      </w:ins>
    </w:p>
    <w:p w14:paraId="287FDAFD" w14:textId="77777777" w:rsidR="0009599E" w:rsidRDefault="0009599E">
      <w:pPr>
        <w:rPr>
          <w:ins w:id="453" w:author="Thomas" w:date="2016-02-26T17:43:00Z"/>
          <w:lang w:val="en-US" w:eastAsia="zh-CN"/>
        </w:rPr>
      </w:pPr>
    </w:p>
    <w:p w14:paraId="0512250A" w14:textId="13913836" w:rsidR="0058005B" w:rsidRDefault="0058005B">
      <w:pPr>
        <w:rPr>
          <w:ins w:id="454" w:author="Tyler Da Costa" w:date="2016-02-15T04:00:00Z"/>
          <w:lang w:val="en-US" w:eastAsia="zh-CN"/>
        </w:rPr>
      </w:pPr>
      <w:ins w:id="455"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456" w:author="Connor Goudie" w:date="2016-02-12T20:24:00Z"/>
          <w:lang w:val="en-US" w:eastAsia="zh-CN"/>
        </w:rPr>
      </w:pPr>
    </w:p>
    <w:p w14:paraId="58A8C9D4" w14:textId="77777777" w:rsidR="00D233B2" w:rsidRDefault="00D233B2">
      <w:pPr>
        <w:rPr>
          <w:ins w:id="457" w:author="Connor Goudie" w:date="2016-02-12T20:27:00Z"/>
          <w:lang w:val="en-US" w:eastAsia="zh-CN"/>
        </w:rPr>
      </w:pPr>
      <w:ins w:id="458" w:author="Connor Goudie" w:date="2016-02-12T20:26:00Z">
        <w:r>
          <w:rPr>
            <w:lang w:val="en-US" w:eastAsia="zh-CN"/>
          </w:rPr>
          <w:t>Items completed in this mil</w:t>
        </w:r>
      </w:ins>
      <w:ins w:id="459"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460" w:author="Connor Goudie" w:date="2016-02-12T20:27:00Z"/>
          <w:rFonts w:asciiTheme="majorHAnsi" w:eastAsiaTheme="majorEastAsia" w:hAnsiTheme="majorHAnsi" w:cstheme="majorBidi"/>
          <w:color w:val="2E74B5" w:themeColor="accent1" w:themeShade="BF"/>
          <w:sz w:val="32"/>
          <w:szCs w:val="32"/>
          <w:lang w:val="en-US" w:eastAsia="zh-CN"/>
          <w:rPrChange w:id="461" w:author="Connor Goudie" w:date="2016-02-12T20:27:00Z">
            <w:rPr>
              <w:ins w:id="462" w:author="Connor Goudie" w:date="2016-02-12T20:27:00Z"/>
              <w:lang w:val="en-US" w:eastAsia="zh-CN"/>
            </w:rPr>
          </w:rPrChange>
        </w:rPr>
        <w:pPrChange w:id="463" w:author="Connor Goudie" w:date="2016-02-12T20:27:00Z">
          <w:pPr/>
        </w:pPrChange>
      </w:pPr>
      <w:ins w:id="464"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465" w:author="Connor Goudie" w:date="2016-02-12T20:28:00Z"/>
          <w:rFonts w:asciiTheme="majorHAnsi" w:eastAsiaTheme="majorEastAsia" w:hAnsiTheme="majorHAnsi" w:cstheme="majorBidi"/>
          <w:color w:val="2E74B5" w:themeColor="accent1" w:themeShade="BF"/>
          <w:sz w:val="32"/>
          <w:szCs w:val="32"/>
          <w:lang w:val="en-US" w:eastAsia="zh-CN"/>
          <w:rPrChange w:id="466" w:author="Connor Goudie" w:date="2016-02-12T20:28:00Z">
            <w:rPr>
              <w:ins w:id="467" w:author="Connor Goudie" w:date="2016-02-12T20:28:00Z"/>
              <w:lang w:val="en-US" w:eastAsia="zh-CN"/>
            </w:rPr>
          </w:rPrChange>
        </w:rPr>
        <w:pPrChange w:id="468" w:author="Connor Goudie" w:date="2016-02-12T20:27:00Z">
          <w:pPr/>
        </w:pPrChange>
      </w:pPr>
      <w:ins w:id="469"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470" w:author="Connor Goudie" w:date="2016-02-12T20:28:00Z"/>
          <w:rFonts w:asciiTheme="majorHAnsi" w:eastAsiaTheme="majorEastAsia" w:hAnsiTheme="majorHAnsi" w:cstheme="majorBidi"/>
          <w:color w:val="2E74B5" w:themeColor="accent1" w:themeShade="BF"/>
          <w:sz w:val="32"/>
          <w:szCs w:val="32"/>
          <w:lang w:val="en-US" w:eastAsia="zh-CN"/>
          <w:rPrChange w:id="471" w:author="Connor Goudie" w:date="2016-02-12T20:28:00Z">
            <w:rPr>
              <w:ins w:id="472" w:author="Connor Goudie" w:date="2016-02-12T20:28:00Z"/>
              <w:lang w:val="en-US" w:eastAsia="zh-CN"/>
            </w:rPr>
          </w:rPrChange>
        </w:rPr>
        <w:pPrChange w:id="473" w:author="Connor Goudie" w:date="2016-02-12T20:27:00Z">
          <w:pPr/>
        </w:pPrChange>
      </w:pPr>
      <w:ins w:id="474"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475" w:author="Connor Goudie" w:date="2016-02-12T20:28:00Z"/>
          <w:rFonts w:asciiTheme="majorHAnsi" w:eastAsiaTheme="majorEastAsia" w:hAnsiTheme="majorHAnsi" w:cstheme="majorBidi"/>
          <w:color w:val="2E74B5" w:themeColor="accent1" w:themeShade="BF"/>
          <w:sz w:val="32"/>
          <w:szCs w:val="32"/>
          <w:lang w:val="en-US" w:eastAsia="zh-CN"/>
          <w:rPrChange w:id="476" w:author="Connor Goudie" w:date="2016-02-12T20:28:00Z">
            <w:rPr>
              <w:ins w:id="477" w:author="Connor Goudie" w:date="2016-02-12T20:28:00Z"/>
              <w:lang w:val="en-US" w:eastAsia="zh-CN"/>
            </w:rPr>
          </w:rPrChange>
        </w:rPr>
        <w:pPrChange w:id="478" w:author="Connor Goudie" w:date="2016-02-12T20:27:00Z">
          <w:pPr/>
        </w:pPrChange>
      </w:pPr>
      <w:ins w:id="479" w:author="Connor Goudie" w:date="2016-02-12T20:28:00Z">
        <w:r>
          <w:rPr>
            <w:lang w:val="en-US" w:eastAsia="zh-CN"/>
          </w:rPr>
          <w:lastRenderedPageBreak/>
          <w:t>Catering/signup/login page</w:t>
        </w:r>
      </w:ins>
    </w:p>
    <w:p w14:paraId="4AD1C013" w14:textId="77777777" w:rsidR="00F50289" w:rsidRPr="00F50289" w:rsidRDefault="00F50289">
      <w:pPr>
        <w:pStyle w:val="ListParagraph"/>
        <w:numPr>
          <w:ilvl w:val="0"/>
          <w:numId w:val="13"/>
        </w:numPr>
        <w:rPr>
          <w:ins w:id="480" w:author="Connor Goudie" w:date="2016-02-12T20:28:00Z"/>
          <w:rFonts w:asciiTheme="majorHAnsi" w:eastAsiaTheme="majorEastAsia" w:hAnsiTheme="majorHAnsi" w:cstheme="majorBidi"/>
          <w:color w:val="2E74B5" w:themeColor="accent1" w:themeShade="BF"/>
          <w:sz w:val="32"/>
          <w:szCs w:val="32"/>
          <w:lang w:val="en-US" w:eastAsia="zh-CN"/>
          <w:rPrChange w:id="481" w:author="Connor Goudie" w:date="2016-02-12T20:28:00Z">
            <w:rPr>
              <w:ins w:id="482" w:author="Connor Goudie" w:date="2016-02-12T20:28:00Z"/>
              <w:lang w:val="en-US" w:eastAsia="zh-CN"/>
            </w:rPr>
          </w:rPrChange>
        </w:rPr>
        <w:pPrChange w:id="483" w:author="Connor Goudie" w:date="2016-02-12T20:27:00Z">
          <w:pPr/>
        </w:pPrChange>
      </w:pPr>
      <w:ins w:id="484"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485" w:author="Connor Goudie" w:date="2016-02-12T20:28:00Z"/>
          <w:rFonts w:asciiTheme="majorHAnsi" w:eastAsiaTheme="majorEastAsia" w:hAnsiTheme="majorHAnsi" w:cstheme="majorBidi"/>
          <w:color w:val="2E74B5" w:themeColor="accent1" w:themeShade="BF"/>
          <w:sz w:val="32"/>
          <w:szCs w:val="32"/>
          <w:lang w:val="en-US" w:eastAsia="zh-CN"/>
          <w:rPrChange w:id="486" w:author="Connor Goudie" w:date="2016-02-12T20:28:00Z">
            <w:rPr>
              <w:ins w:id="487" w:author="Connor Goudie" w:date="2016-02-12T20:28:00Z"/>
              <w:lang w:val="en-US" w:eastAsia="zh-CN"/>
            </w:rPr>
          </w:rPrChange>
        </w:rPr>
        <w:pPrChange w:id="488" w:author="Connor Goudie" w:date="2016-02-12T20:27:00Z">
          <w:pPr/>
        </w:pPrChange>
      </w:pPr>
      <w:ins w:id="489"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490" w:author="Connor Goudie" w:date="2016-02-12T20:32:00Z"/>
          <w:rFonts w:asciiTheme="majorHAnsi" w:eastAsiaTheme="majorEastAsia" w:hAnsiTheme="majorHAnsi" w:cstheme="majorBidi"/>
          <w:color w:val="2E74B5" w:themeColor="accent1" w:themeShade="BF"/>
          <w:sz w:val="32"/>
          <w:szCs w:val="32"/>
          <w:lang w:val="en-US" w:eastAsia="zh-CN"/>
          <w:rPrChange w:id="491" w:author="Connor Goudie" w:date="2016-02-12T20:32:00Z">
            <w:rPr>
              <w:ins w:id="492" w:author="Connor Goudie" w:date="2016-02-12T20:32:00Z"/>
              <w:lang w:val="en-US" w:eastAsia="zh-CN"/>
            </w:rPr>
          </w:rPrChange>
        </w:rPr>
        <w:pPrChange w:id="493" w:author="Connor Goudie" w:date="2016-02-12T20:27:00Z">
          <w:pPr/>
        </w:pPrChange>
      </w:pPr>
      <w:ins w:id="494" w:author="Connor Goudie" w:date="2016-02-12T20:28:00Z">
        <w:r>
          <w:rPr>
            <w:lang w:val="en-US" w:eastAsia="zh-CN"/>
          </w:rPr>
          <w:t>Site map</w:t>
        </w:r>
      </w:ins>
    </w:p>
    <w:p w14:paraId="184A553F" w14:textId="54CB764F" w:rsidR="008E6B5C" w:rsidDel="00CF4479" w:rsidRDefault="00F50289">
      <w:pPr>
        <w:rPr>
          <w:ins w:id="495" w:author="Connor Goudie" w:date="2016-02-12T20:43:00Z"/>
          <w:del w:id="496" w:author="Tyler Da Costa" w:date="2016-02-15T03:43:00Z"/>
          <w:lang w:val="en-US" w:eastAsia="zh-CN"/>
        </w:rPr>
      </w:pPr>
      <w:ins w:id="497" w:author="Connor Goudie" w:date="2016-02-12T20:32:00Z">
        <w:r>
          <w:rPr>
            <w:lang w:val="en-US" w:eastAsia="zh-CN"/>
          </w:rPr>
          <w:t>Issues our group had building the website</w:t>
        </w:r>
      </w:ins>
      <w:ins w:id="498" w:author="Connor Goudie" w:date="2016-02-12T20:33:00Z">
        <w:r>
          <w:rPr>
            <w:lang w:val="en-US" w:eastAsia="zh-CN"/>
          </w:rPr>
          <w:t xml:space="preserve"> included: </w:t>
        </w:r>
      </w:ins>
      <w:ins w:id="499" w:author="Connor Goudie" w:date="2016-02-12T20:34:00Z">
        <w:r>
          <w:rPr>
            <w:lang w:val="en-US" w:eastAsia="zh-CN"/>
          </w:rPr>
          <w:t>building a fluid and responsive design,</w:t>
        </w:r>
        <w:r w:rsidR="00D04ABB">
          <w:rPr>
            <w:lang w:val="en-US" w:eastAsia="zh-CN"/>
          </w:rPr>
          <w:t xml:space="preserve"> </w:t>
        </w:r>
      </w:ins>
      <w:ins w:id="500" w:author="Connor Goudie" w:date="2016-02-12T20:38:00Z">
        <w:r w:rsidR="008E6B5C">
          <w:rPr>
            <w:lang w:val="en-US" w:eastAsia="zh-CN"/>
          </w:rPr>
          <w:t xml:space="preserve">designing the base </w:t>
        </w:r>
        <w:del w:id="501" w:author="Thomas" w:date="2016-02-14T22:38:00Z">
          <w:r w:rsidR="008E6B5C" w:rsidDel="00072C3A">
            <w:rPr>
              <w:lang w:val="en-US" w:eastAsia="zh-CN"/>
            </w:rPr>
            <w:delText>css</w:delText>
          </w:r>
        </w:del>
      </w:ins>
      <w:ins w:id="502" w:author="Thomas" w:date="2016-02-14T22:38:00Z">
        <w:r w:rsidR="00072C3A">
          <w:rPr>
            <w:lang w:val="en-US" w:eastAsia="zh-CN"/>
          </w:rPr>
          <w:t>CSS</w:t>
        </w:r>
      </w:ins>
      <w:ins w:id="503" w:author="Connor Goudie" w:date="2016-02-12T20:38:00Z">
        <w:r w:rsidR="00D04ABB">
          <w:rPr>
            <w:lang w:val="en-US" w:eastAsia="zh-CN"/>
          </w:rPr>
          <w:t xml:space="preserve"> for the</w:t>
        </w:r>
        <w:r w:rsidR="008E6B5C">
          <w:rPr>
            <w:lang w:val="en-US" w:eastAsia="zh-CN"/>
          </w:rPr>
          <w:t xml:space="preserve"> nav</w:t>
        </w:r>
      </w:ins>
      <w:ins w:id="504" w:author="Connor Goudie" w:date="2016-02-12T21:57:00Z">
        <w:r w:rsidR="00D04ABB">
          <w:rPr>
            <w:lang w:val="en-US" w:eastAsia="zh-CN"/>
          </w:rPr>
          <w:t>igation bar</w:t>
        </w:r>
      </w:ins>
      <w:ins w:id="505" w:author="Connor Goudie" w:date="2016-02-12T20:38:00Z">
        <w:r w:rsidR="008E6B5C">
          <w:rPr>
            <w:lang w:val="en-US" w:eastAsia="zh-CN"/>
          </w:rPr>
          <w:t xml:space="preserve"> and foote</w:t>
        </w:r>
        <w:r w:rsidR="00D04ABB">
          <w:rPr>
            <w:lang w:val="en-US" w:eastAsia="zh-CN"/>
          </w:rPr>
          <w:t>r before working on other pages</w:t>
        </w:r>
      </w:ins>
      <w:ins w:id="506" w:author="Connor Goudie" w:date="2016-02-12T21:52:00Z">
        <w:r w:rsidR="00D04ABB">
          <w:rPr>
            <w:lang w:val="en-US" w:eastAsia="zh-CN"/>
          </w:rPr>
          <w:t>, wrapper was not filling the entire page</w:t>
        </w:r>
      </w:ins>
      <w:ins w:id="507" w:author="Connor Goudie" w:date="2016-02-12T21:53:00Z">
        <w:r w:rsidR="00D04ABB">
          <w:rPr>
            <w:lang w:val="en-US" w:eastAsia="zh-CN"/>
          </w:rPr>
          <w:t xml:space="preserve"> leaving large amounts of blank space on pages with less</w:t>
        </w:r>
      </w:ins>
      <w:ins w:id="508" w:author="Connor Goudie" w:date="2016-02-12T21:55:00Z">
        <w:r w:rsidR="00D04ABB">
          <w:rPr>
            <w:lang w:val="en-US" w:eastAsia="zh-CN"/>
          </w:rPr>
          <w:t xml:space="preserve"> content</w:t>
        </w:r>
      </w:ins>
      <w:ins w:id="509" w:author="Tyler Da Costa" w:date="2016-02-15T03:44:00Z">
        <w:r w:rsidR="00C703D6">
          <w:rPr>
            <w:lang w:val="en-US" w:eastAsia="zh-CN"/>
          </w:rPr>
          <w:t>.</w:t>
        </w:r>
      </w:ins>
      <w:ins w:id="510" w:author="Connor Goudie" w:date="2016-02-12T21:55:00Z">
        <w:del w:id="511" w:author="Tyler Da Costa" w:date="2016-02-15T03:44:00Z">
          <w:r w:rsidR="00D04ABB" w:rsidDel="00C703D6">
            <w:rPr>
              <w:lang w:val="en-US" w:eastAsia="zh-CN"/>
            </w:rPr>
            <w:delText xml:space="preserve"> </w:delText>
          </w:r>
        </w:del>
      </w:ins>
      <w:ins w:id="512" w:author="Connor Goudie" w:date="2016-02-12T21:57:00Z">
        <w:del w:id="513"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514" w:author="Connor Goudie" w:date="2016-02-12T21:50:00Z"/>
          <w:del w:id="515" w:author="Tyler Da Costa" w:date="2016-02-15T03:43:00Z"/>
          <w:lang w:val="en-US" w:eastAsia="zh-CN"/>
        </w:rPr>
      </w:pPr>
    </w:p>
    <w:p w14:paraId="1ECAAA4A" w14:textId="77B68556" w:rsidR="00D04ABB" w:rsidRDefault="00D04ABB">
      <w:pPr>
        <w:rPr>
          <w:ins w:id="516" w:author="Connor Goudie" w:date="2016-02-12T21:50:00Z"/>
          <w:lang w:val="en-US" w:eastAsia="zh-CN"/>
        </w:rPr>
      </w:pPr>
      <w:ins w:id="517" w:author="Connor Goudie" w:date="2016-02-12T21:50:00Z">
        <w:del w:id="518" w:author="Tyler Da Costa" w:date="2016-02-15T03:43:00Z">
          <w:r w:rsidDel="00CF4479">
            <w:rPr>
              <w:lang w:val="en-US" w:eastAsia="zh-CN"/>
            </w:rPr>
            <w:delText>Withstanding issues:</w:delText>
          </w:r>
        </w:del>
      </w:ins>
    </w:p>
    <w:p w14:paraId="4D7D12FC" w14:textId="77777777" w:rsidR="00D04ABB" w:rsidRDefault="00D04ABB">
      <w:pPr>
        <w:rPr>
          <w:ins w:id="519" w:author="Connor Goudie" w:date="2016-02-12T20:43:00Z"/>
          <w:lang w:val="en-US" w:eastAsia="zh-CN"/>
        </w:rPr>
      </w:pPr>
    </w:p>
    <w:p w14:paraId="57B2AB20" w14:textId="77777777" w:rsidR="001B2325" w:rsidRDefault="008E6B5C">
      <w:pPr>
        <w:rPr>
          <w:ins w:id="520" w:author="Thomas" w:date="2016-02-14T22:51:00Z"/>
          <w:lang w:val="en-US" w:eastAsia="zh-CN"/>
        </w:rPr>
      </w:pPr>
      <w:ins w:id="521" w:author="Connor Goudie" w:date="2016-02-12T20:43:00Z">
        <w:r>
          <w:rPr>
            <w:lang w:val="en-US" w:eastAsia="zh-CN"/>
          </w:rPr>
          <w:t>No major changes from milestone 1 or 2.</w:t>
        </w:r>
      </w:ins>
    </w:p>
    <w:p w14:paraId="191811D0" w14:textId="77777777" w:rsidR="002C3E59" w:rsidDel="00CF4479" w:rsidRDefault="002C3E59">
      <w:pPr>
        <w:rPr>
          <w:ins w:id="522" w:author="Thomas" w:date="2016-02-14T22:51:00Z"/>
          <w:del w:id="523" w:author="Tyler Da Costa" w:date="2016-02-15T03:43:00Z"/>
          <w:lang w:val="en-US" w:eastAsia="zh-CN"/>
        </w:rPr>
      </w:pPr>
    </w:p>
    <w:p w14:paraId="4B70273D" w14:textId="36BAD638" w:rsidR="002C3E59" w:rsidDel="00CF4479" w:rsidRDefault="0097167A">
      <w:pPr>
        <w:rPr>
          <w:ins w:id="524" w:author="Thomas" w:date="2016-02-14T22:38:00Z"/>
          <w:del w:id="525" w:author="Tyler Da Costa" w:date="2016-02-15T03:43:00Z"/>
          <w:lang w:val="en-US" w:eastAsia="zh-CN"/>
        </w:rPr>
      </w:pPr>
      <w:ins w:id="526" w:author="Thomas" w:date="2016-02-14T22:52:00Z">
        <w:del w:id="527" w:author="Tyler Da Costa" w:date="2016-02-15T03:43:00Z">
          <w:r w:rsidDel="00CF4479">
            <w:rPr>
              <w:lang w:val="en-US" w:eastAsia="zh-CN"/>
            </w:rPr>
            <w:delText>Begun testing</w:delText>
          </w:r>
        </w:del>
      </w:ins>
      <w:ins w:id="528" w:author="Thomas" w:date="2016-02-14T22:51:00Z">
        <w:del w:id="529" w:author="Tyler Da Costa" w:date="2016-02-15T03:43:00Z">
          <w:r w:rsidR="002C3E59" w:rsidDel="00CF4479">
            <w:rPr>
              <w:lang w:val="en-US" w:eastAsia="zh-CN"/>
            </w:rPr>
            <w:delText xml:space="preserve"> of </w:delText>
          </w:r>
        </w:del>
      </w:ins>
      <w:ins w:id="530" w:author="Thomas" w:date="2016-02-15T00:33:00Z">
        <w:del w:id="531" w:author="Tyler Da Costa" w:date="2016-02-15T03:43:00Z">
          <w:r w:rsidR="0060622A" w:rsidDel="00CF4479">
            <w:rPr>
              <w:lang w:val="en-US" w:eastAsia="zh-CN"/>
            </w:rPr>
            <w:delText>J</w:delText>
          </w:r>
        </w:del>
      </w:ins>
      <w:ins w:id="532" w:author="Thomas" w:date="2016-02-14T22:51:00Z">
        <w:del w:id="533"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534" w:author="Thomas" w:date="2016-02-14T22:52:00Z">
        <w:del w:id="535" w:author="Tyler Da Costa" w:date="2016-02-15T03:43:00Z">
          <w:r w:rsidDel="00CF4479">
            <w:rPr>
              <w:lang w:val="en-US" w:eastAsia="zh-CN"/>
            </w:rPr>
            <w:delText>the contact page.</w:delText>
          </w:r>
        </w:del>
      </w:ins>
    </w:p>
    <w:p w14:paraId="5BFD132D" w14:textId="2C034005" w:rsidR="001B2325" w:rsidRDefault="001B2325">
      <w:pPr>
        <w:rPr>
          <w:ins w:id="536" w:author="Thomas" w:date="2016-02-14T22:44:00Z"/>
          <w:lang w:val="en-US" w:eastAsia="zh-CN"/>
        </w:rPr>
      </w:pPr>
      <w:ins w:id="537" w:author="Thomas" w:date="2016-02-14T22:38:00Z">
        <w:r>
          <w:rPr>
            <w:lang w:val="en-US" w:eastAsia="zh-CN"/>
          </w:rPr>
          <w:br w:type="page"/>
        </w:r>
      </w:ins>
      <w:ins w:id="538" w:author="Thomas" w:date="2016-02-14T22:41:00Z">
        <w:r>
          <w:rPr>
            <w:lang w:val="en-US" w:eastAsia="zh-CN"/>
          </w:rPr>
          <w:lastRenderedPageBreak/>
          <w:t xml:space="preserve">This is a screenshot of </w:t>
        </w:r>
      </w:ins>
      <w:ins w:id="539" w:author="Thomas" w:date="2016-02-14T22:42:00Z">
        <w:r>
          <w:rPr>
            <w:lang w:val="en-US" w:eastAsia="zh-CN"/>
          </w:rPr>
          <w:t>our home page (index).</w:t>
        </w:r>
      </w:ins>
    </w:p>
    <w:p w14:paraId="13BBD7C9" w14:textId="50E5BFAF" w:rsidR="001B2325" w:rsidRDefault="001B2325">
      <w:pPr>
        <w:rPr>
          <w:ins w:id="540" w:author="Thomas" w:date="2016-02-14T22:42:00Z"/>
          <w:lang w:val="en-US" w:eastAsia="zh-CN"/>
        </w:rPr>
      </w:pPr>
      <w:ins w:id="541"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542" w:author="Thomas" w:date="2016-02-14T22:42:00Z"/>
          <w:lang w:val="en-US" w:eastAsia="zh-CN"/>
        </w:rPr>
      </w:pPr>
    </w:p>
    <w:p w14:paraId="34368E70" w14:textId="77777777" w:rsidR="001B2325" w:rsidRDefault="001B2325" w:rsidP="001B2325">
      <w:pPr>
        <w:rPr>
          <w:ins w:id="543" w:author="Thomas" w:date="2016-02-14T22:42:00Z"/>
          <w:lang w:val="en-US" w:eastAsia="zh-CN"/>
        </w:rPr>
      </w:pPr>
    </w:p>
    <w:p w14:paraId="1BB3159D" w14:textId="77777777" w:rsidR="001B2325" w:rsidRDefault="001B2325" w:rsidP="001B2325">
      <w:pPr>
        <w:rPr>
          <w:ins w:id="544" w:author="Thomas" w:date="2016-02-14T22:42:00Z"/>
          <w:lang w:val="en-US" w:eastAsia="zh-CN"/>
        </w:rPr>
      </w:pPr>
      <w:ins w:id="545"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546" w:author="Thomas" w:date="2016-02-14T22:42:00Z"/>
          <w:lang w:val="en-US" w:eastAsia="zh-CN"/>
        </w:rPr>
      </w:pPr>
      <w:ins w:id="547"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548" w:author="Thomas" w:date="2016-02-14T22:42:00Z"/>
          <w:lang w:val="en-US" w:eastAsia="zh-CN"/>
        </w:rPr>
      </w:pPr>
      <w:ins w:id="549" w:author="Thomas" w:date="2016-02-14T22:42:00Z">
        <w:r>
          <w:rPr>
            <w:lang w:val="en-US" w:eastAsia="zh-CN"/>
          </w:rPr>
          <w:br w:type="page"/>
        </w:r>
      </w:ins>
    </w:p>
    <w:p w14:paraId="5C7E4EE5" w14:textId="0D8A539D" w:rsidR="001B2325" w:rsidRDefault="001B2325">
      <w:pPr>
        <w:rPr>
          <w:ins w:id="550" w:author="Thomas" w:date="2016-02-14T22:38:00Z"/>
          <w:lang w:val="en-US" w:eastAsia="zh-CN"/>
        </w:rPr>
      </w:pPr>
      <w:ins w:id="551" w:author="Thomas" w:date="2016-02-14T22:40:00Z">
        <w:r>
          <w:rPr>
            <w:lang w:val="en-US" w:eastAsia="zh-CN"/>
          </w:rPr>
          <w:lastRenderedPageBreak/>
          <w:t>This is a screenshot of our base.css</w:t>
        </w:r>
      </w:ins>
      <w:ins w:id="552" w:author="Thomas" w:date="2016-02-14T22:41:00Z">
        <w:r>
          <w:rPr>
            <w:lang w:val="en-US" w:eastAsia="zh-CN"/>
          </w:rPr>
          <w:t xml:space="preserve"> file</w:t>
        </w:r>
      </w:ins>
      <w:ins w:id="553" w:author="Thomas" w:date="2016-02-14T22:40:00Z">
        <w:r>
          <w:rPr>
            <w:lang w:val="en-US" w:eastAsia="zh-CN"/>
          </w:rPr>
          <w:t>.</w:t>
        </w:r>
      </w:ins>
    </w:p>
    <w:p w14:paraId="4341881E" w14:textId="77777777" w:rsidR="001B2325" w:rsidRDefault="001B2325">
      <w:pPr>
        <w:rPr>
          <w:ins w:id="554" w:author="Thomas" w:date="2016-02-14T22:39:00Z"/>
          <w:lang w:val="en-US" w:eastAsia="zh-CN"/>
        </w:rPr>
      </w:pPr>
      <w:ins w:id="555"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556" w:author="Thomas" w:date="2016-02-14T22:39:00Z"/>
          <w:lang w:val="en-US" w:eastAsia="zh-CN"/>
        </w:rPr>
      </w:pPr>
    </w:p>
    <w:p w14:paraId="47550C4C" w14:textId="77777777" w:rsidR="001B2325" w:rsidRDefault="001B2325">
      <w:pPr>
        <w:rPr>
          <w:ins w:id="557" w:author="Thomas" w:date="2016-02-14T22:44:00Z"/>
          <w:lang w:val="en-US" w:eastAsia="zh-CN"/>
        </w:rPr>
      </w:pPr>
      <w:ins w:id="558" w:author="Thomas" w:date="2016-02-14T22:44:00Z">
        <w:r>
          <w:rPr>
            <w:lang w:val="en-US" w:eastAsia="zh-CN"/>
          </w:rPr>
          <w:br w:type="page"/>
        </w:r>
      </w:ins>
    </w:p>
    <w:p w14:paraId="0BEB8F58" w14:textId="6030B322" w:rsidR="001B2325" w:rsidRDefault="001B2325">
      <w:pPr>
        <w:rPr>
          <w:ins w:id="559" w:author="Thomas" w:date="2016-02-14T22:39:00Z"/>
          <w:lang w:val="en-US" w:eastAsia="zh-CN"/>
        </w:rPr>
      </w:pPr>
      <w:ins w:id="560" w:author="Thomas" w:date="2016-02-14T22:39:00Z">
        <w:r>
          <w:rPr>
            <w:lang w:val="en-US" w:eastAsia="zh-CN"/>
          </w:rPr>
          <w:lastRenderedPageBreak/>
          <w:t>Here is our use of a form on our website:</w:t>
        </w:r>
      </w:ins>
    </w:p>
    <w:p w14:paraId="179FC96C" w14:textId="77777777" w:rsidR="007C037E" w:rsidDel="008E7C45" w:rsidRDefault="001B2325">
      <w:pPr>
        <w:rPr>
          <w:ins w:id="561" w:author="Thomas" w:date="2016-02-15T00:42:00Z"/>
          <w:del w:id="562" w:author="Tyler Da Costa" w:date="2016-02-15T03:48:00Z"/>
          <w:lang w:val="en-US" w:eastAsia="zh-CN"/>
        </w:rPr>
      </w:pPr>
      <w:ins w:id="563"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564" w:author="Thomas" w:date="2016-02-15T00:44:00Z"/>
          <w:del w:id="565" w:author="Tyler Da Costa" w:date="2016-02-15T03:48:00Z"/>
          <w:lang w:val="en-US" w:eastAsia="zh-CN"/>
        </w:rPr>
      </w:pPr>
    </w:p>
    <w:p w14:paraId="25CFBD76" w14:textId="77FD8F1E" w:rsidR="007C037E" w:rsidDel="008E7C45" w:rsidRDefault="007C037E">
      <w:pPr>
        <w:rPr>
          <w:ins w:id="566" w:author="Thomas" w:date="2016-02-15T00:44:00Z"/>
          <w:moveFrom w:id="567" w:author="Tyler Da Costa" w:date="2016-02-15T03:48:00Z"/>
          <w:lang w:val="en-US" w:eastAsia="zh-CN"/>
        </w:rPr>
      </w:pPr>
      <w:moveFromRangeStart w:id="568" w:author="Tyler Da Costa" w:date="2016-02-15T03:48:00Z" w:name="move443271420"/>
      <w:moveFrom w:id="569" w:author="Tyler Da Costa" w:date="2016-02-15T03:48:00Z">
        <w:ins w:id="570" w:author="Thomas" w:date="2016-02-15T00:44:00Z">
          <w:r w:rsidDel="008E7C45">
            <w:rPr>
              <w:lang w:val="en-US" w:eastAsia="zh-CN"/>
            </w:rPr>
            <w:t xml:space="preserve">Appendix 1: </w:t>
          </w:r>
        </w:ins>
        <w:ins w:id="571"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572" w:author="Connor Goudie" w:date="2016-02-12T20:17:00Z"/>
          <w:lang w:val="en-US" w:eastAsia="zh-CN"/>
          <w:rPrChange w:id="573" w:author="Thomas" w:date="2016-02-14T22:38:00Z">
            <w:rPr>
              <w:ins w:id="574"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575" w:author="Tyler Da Costa" w:date="2016-02-15T03:48:00Z">
        <w:ins w:id="576"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568"/>
      <w:ins w:id="577" w:author="Connor Goudie" w:date="2016-02-12T20:17:00Z">
        <w:del w:id="578"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579" w:author="Connor Goudie" w:date="2016-02-12T22:02:00Z"/>
          <w:lang w:val="en-US" w:eastAsia="zh-CN"/>
        </w:rPr>
      </w:pPr>
    </w:p>
    <w:p w14:paraId="6460C5EA" w14:textId="77777777" w:rsidR="004264A9" w:rsidRDefault="004264A9">
      <w:pPr>
        <w:rPr>
          <w:ins w:id="580" w:author="Thomas" w:date="2016-02-26T17:47:00Z"/>
          <w:rStyle w:val="Heading1Char"/>
        </w:rPr>
      </w:pPr>
      <w:bookmarkStart w:id="581" w:name="_Appendix:_Milestone_2"/>
      <w:bookmarkEnd w:id="581"/>
      <w:ins w:id="582" w:author="Thomas" w:date="2016-02-26T17:47:00Z">
        <w:r>
          <w:rPr>
            <w:rStyle w:val="Heading1Char"/>
          </w:rPr>
          <w:br w:type="page"/>
        </w:r>
      </w:ins>
    </w:p>
    <w:p w14:paraId="0DD23A52" w14:textId="1E209E2C" w:rsidR="003E7975" w:rsidRPr="004264A9" w:rsidRDefault="003E7975">
      <w:pPr>
        <w:pStyle w:val="NoSpacing"/>
        <w:rPr>
          <w:ins w:id="583" w:author="Andrew" w:date="2016-01-31T21:26:00Z"/>
          <w:rStyle w:val="Heading1Char"/>
          <w:rPrChange w:id="584" w:author="Thomas" w:date="2016-02-26T17:47:00Z">
            <w:rPr>
              <w:ins w:id="585" w:author="Andrew" w:date="2016-01-31T21:26:00Z"/>
              <w:lang w:val="en-US" w:eastAsia="zh-CN"/>
            </w:rPr>
          </w:rPrChange>
        </w:rPr>
        <w:pPrChange w:id="586" w:author="Thomas" w:date="2016-02-26T17:47:00Z">
          <w:pPr>
            <w:pStyle w:val="Heading1"/>
          </w:pPr>
        </w:pPrChange>
      </w:pPr>
      <w:ins w:id="587" w:author="Andrew" w:date="2016-01-31T21:26:00Z">
        <w:r w:rsidRPr="004264A9">
          <w:rPr>
            <w:rStyle w:val="Heading1Char"/>
            <w:rPrChange w:id="588" w:author="Thomas" w:date="2016-02-26T17:47:00Z">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589" w:author="Thomas" w:date="2016-02-15T00:43:00Z">
          <w:r w:rsidRPr="004264A9" w:rsidDel="007C037E">
            <w:rPr>
              <w:rStyle w:val="Heading1Char"/>
              <w:rPrChange w:id="590" w:author="Thomas" w:date="2016-02-26T17:47:00Z">
                <w:rPr>
                  <w:lang w:val="en-US" w:eastAsia="zh-CN"/>
                </w:rPr>
              </w:rPrChange>
            </w:rPr>
            <w:delText>Group 16</w:delText>
          </w:r>
        </w:del>
      </w:ins>
      <w:ins w:id="591" w:author="Thomas" w:date="2016-02-15T00:43:00Z">
        <w:r w:rsidR="007C037E" w:rsidRPr="004264A9">
          <w:rPr>
            <w:rStyle w:val="Heading1Char"/>
            <w:rPrChange w:id="592" w:author="Thomas" w:date="2016-02-26T17:47:00Z">
              <w:rPr>
                <w:lang w:val="en-US" w:eastAsia="zh-CN"/>
              </w:rPr>
            </w:rPrChange>
          </w:rPr>
          <w:t>Appendix</w:t>
        </w:r>
      </w:ins>
      <w:ins w:id="593" w:author="Andrew" w:date="2016-01-31T21:26:00Z">
        <w:r w:rsidRPr="004264A9">
          <w:rPr>
            <w:rStyle w:val="Heading1Char"/>
            <w:rPrChange w:id="594" w:author="Thomas" w:date="2016-02-26T17:47:00Z">
              <w:rPr>
                <w:lang w:val="en-US" w:eastAsia="zh-CN"/>
              </w:rPr>
            </w:rPrChange>
          </w:rPr>
          <w:t>: Milestone 2</w:t>
        </w:r>
      </w:ins>
    </w:p>
    <w:p w14:paraId="6F958A3B" w14:textId="77777777" w:rsidR="004264A9" w:rsidRDefault="004264A9">
      <w:pPr>
        <w:rPr>
          <w:ins w:id="595" w:author="Thomas" w:date="2016-02-26T17:47:00Z"/>
          <w:lang w:val="en-US" w:eastAsia="zh-CN"/>
        </w:rPr>
        <w:pPrChange w:id="596" w:author="Thomas" w:date="2016-02-26T17:46:00Z">
          <w:pPr>
            <w:pStyle w:val="Heading1"/>
          </w:pPr>
        </w:pPrChange>
      </w:pPr>
    </w:p>
    <w:p w14:paraId="43E16A02" w14:textId="49C3E901" w:rsidR="003E7975" w:rsidRDefault="00D22004">
      <w:pPr>
        <w:rPr>
          <w:ins w:id="597" w:author="Andrew" w:date="2016-01-31T21:35:00Z"/>
          <w:lang w:val="en-US" w:eastAsia="zh-CN"/>
        </w:rPr>
        <w:pPrChange w:id="598" w:author="Thomas" w:date="2016-02-26T17:46:00Z">
          <w:pPr>
            <w:pStyle w:val="Heading1"/>
          </w:pPr>
        </w:pPrChange>
      </w:pPr>
      <w:ins w:id="599" w:author="Andrew" w:date="2016-01-31T21:27:00Z">
        <w:r>
          <w:rPr>
            <w:lang w:val="en-US" w:eastAsia="zh-CN"/>
          </w:rPr>
          <w:t xml:space="preserve">The layout will be fluid, </w:t>
        </w:r>
      </w:ins>
      <w:ins w:id="600" w:author="Andrew" w:date="2016-01-31T21:29:00Z">
        <w:r>
          <w:rPr>
            <w:lang w:val="en-US" w:eastAsia="zh-CN"/>
          </w:rPr>
          <w:t>we will have a 2 column page layout, and the content will be divided among 2-3 col</w:t>
        </w:r>
      </w:ins>
      <w:ins w:id="601" w:author="Andrew" w:date="2016-01-31T21:30:00Z">
        <w:r>
          <w:rPr>
            <w:lang w:val="en-US" w:eastAsia="zh-CN"/>
          </w:rPr>
          <w:t>umns depending on the page.</w:t>
        </w:r>
      </w:ins>
      <w:ins w:id="602" w:author="Andrew" w:date="2016-01-31T23:02:00Z">
        <w:r w:rsidR="00496079">
          <w:rPr>
            <w:lang w:val="en-US" w:eastAsia="zh-CN"/>
          </w:rPr>
          <w:t xml:space="preserve">  The grey indicates an image, so text over a grey box would actually be text over an image.</w:t>
        </w:r>
      </w:ins>
      <w:ins w:id="603" w:author="Andrew" w:date="2016-01-31T23:15:00Z">
        <w:del w:id="604" w:author="Thomas" w:date="2016-02-26T17:46:00Z">
          <w:r w:rsidR="00AF62BB" w:rsidDel="004264A9">
            <w:rPr>
              <w:lang w:val="en-US" w:eastAsia="zh-CN"/>
            </w:rPr>
            <w:delText xml:space="preserve"> </w:delText>
          </w:r>
        </w:del>
        <w:r w:rsidR="00AF62BB">
          <w:rPr>
            <w:lang w:val="en-US" w:eastAsia="zh-CN"/>
          </w:rPr>
          <w:t xml:space="preserve"> </w:t>
        </w:r>
        <w:r w:rsidR="00AF62BB" w:rsidRPr="00AF62BB">
          <w:rPr>
            <w:lang w:val="en-US" w:eastAsia="zh-CN"/>
            <w:rPrChange w:id="605" w:author="Andrew" w:date="2016-01-31T23:15:00Z">
              <w:rPr>
                <w:lang w:val="en-US" w:eastAsia="zh-CN"/>
              </w:rPr>
            </w:rPrChange>
          </w:rPr>
          <w:t>The navbar will be fixed in place to the leftmost margin, and the content to the right scrolls independently.</w:t>
        </w:r>
      </w:ins>
    </w:p>
    <w:p w14:paraId="31803CF5" w14:textId="77777777" w:rsidR="00D22004" w:rsidRDefault="00D22004">
      <w:pPr>
        <w:rPr>
          <w:ins w:id="606" w:author="Andrew" w:date="2016-01-31T21:35:00Z"/>
          <w:lang w:val="en-US" w:eastAsia="zh-CN"/>
        </w:rPr>
        <w:pPrChange w:id="607" w:author="Andrew" w:date="2016-01-31T21:35:00Z">
          <w:pPr>
            <w:pStyle w:val="Heading1"/>
          </w:pPr>
        </w:pPrChange>
      </w:pPr>
    </w:p>
    <w:p w14:paraId="1FAF4252" w14:textId="494C5459" w:rsidR="00D22004" w:rsidRPr="00D22004" w:rsidRDefault="00A3296F">
      <w:pPr>
        <w:rPr>
          <w:ins w:id="608" w:author="Andrew" w:date="2016-01-31T21:34:00Z"/>
          <w:lang w:val="en-US" w:eastAsia="zh-CN"/>
          <w:rPrChange w:id="609" w:author="Andrew" w:date="2016-01-31T21:35:00Z">
            <w:rPr>
              <w:ins w:id="610"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611" w:author="Andrew" w:date="2016-01-31T21:35:00Z">
          <w:pPr>
            <w:pStyle w:val="Heading1"/>
          </w:pPr>
        </w:pPrChange>
      </w:pPr>
      <w:ins w:id="612" w:author="Andrew" w:date="2016-01-31T21:38:00Z">
        <w:r>
          <w:rPr>
            <w:lang w:val="en-US" w:eastAsia="zh-CN"/>
          </w:rPr>
          <w:t>This is the home page.</w:t>
        </w:r>
      </w:ins>
      <w:ins w:id="613"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614" w:author="Andrew" w:date="2016-01-31T21:19:00Z"/>
          <w:del w:id="615" w:author="Connor Goudie" w:date="2016-02-12T22:03:00Z"/>
          <w:lang w:val="en-US" w:eastAsia="zh-CN"/>
        </w:rPr>
        <w:pPrChange w:id="616" w:author="Andrew" w:date="2016-01-31T21:34:00Z">
          <w:pPr>
            <w:pStyle w:val="Heading1"/>
          </w:pPr>
        </w:pPrChange>
      </w:pPr>
      <w:ins w:id="617"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618" w:author="Andrew" w:date="2016-01-31T21:42:00Z"/>
          <w:del w:id="619" w:author="Connor Goudie" w:date="2016-02-12T22:03:00Z"/>
          <w:noProof/>
          <w:lang w:val="en-US"/>
        </w:rPr>
      </w:pPr>
    </w:p>
    <w:p w14:paraId="673629D9" w14:textId="77777777" w:rsidR="00A3296F" w:rsidDel="00A03E81" w:rsidRDefault="00A3296F">
      <w:pPr>
        <w:rPr>
          <w:ins w:id="620" w:author="Andrew" w:date="2016-01-31T21:42:00Z"/>
          <w:del w:id="621" w:author="Connor Goudie" w:date="2016-02-12T22:03:00Z"/>
          <w:noProof/>
          <w:lang w:val="en-US"/>
        </w:rPr>
      </w:pPr>
    </w:p>
    <w:p w14:paraId="23F05342" w14:textId="77777777" w:rsidR="00A3296F" w:rsidDel="00A03E81" w:rsidRDefault="00A3296F">
      <w:pPr>
        <w:rPr>
          <w:ins w:id="622" w:author="Andrew" w:date="2016-01-31T21:42:00Z"/>
          <w:del w:id="623" w:author="Connor Goudie" w:date="2016-02-12T22:03:00Z"/>
          <w:noProof/>
          <w:lang w:val="en-US"/>
        </w:rPr>
      </w:pPr>
    </w:p>
    <w:p w14:paraId="55B6D441" w14:textId="77777777" w:rsidR="00A3296F" w:rsidDel="00A03E81" w:rsidRDefault="00A3296F">
      <w:pPr>
        <w:rPr>
          <w:ins w:id="624" w:author="Andrew" w:date="2016-01-31T21:42:00Z"/>
          <w:del w:id="625" w:author="Connor Goudie" w:date="2016-02-12T22:03:00Z"/>
          <w:noProof/>
          <w:lang w:val="en-US"/>
        </w:rPr>
      </w:pPr>
    </w:p>
    <w:p w14:paraId="61F9B42D" w14:textId="77777777" w:rsidR="00A3296F" w:rsidRDefault="00A3296F">
      <w:pPr>
        <w:rPr>
          <w:ins w:id="626" w:author="Andrew" w:date="2016-01-31T21:42:00Z"/>
          <w:noProof/>
          <w:lang w:val="en-US"/>
        </w:rPr>
      </w:pPr>
    </w:p>
    <w:p w14:paraId="5184A64E" w14:textId="7673FF72" w:rsidR="00A3296F" w:rsidRDefault="00A3296F">
      <w:pPr>
        <w:rPr>
          <w:ins w:id="627" w:author="Andrew" w:date="2016-01-31T21:48:00Z"/>
          <w:noProof/>
          <w:lang w:val="en-US"/>
        </w:rPr>
      </w:pPr>
      <w:ins w:id="628" w:author="Andrew" w:date="2016-01-31T21:42:00Z">
        <w:r>
          <w:rPr>
            <w:noProof/>
            <w:lang w:val="en-US"/>
          </w:rPr>
          <w:t>The about page.  The demographic targeted by this coffee shop is one generally quite interested in helping the community and the environment, explaining why this coffee shop i</w:t>
        </w:r>
      </w:ins>
      <w:ins w:id="629" w:author="Connor Goudie" w:date="2016-02-12T22:03:00Z">
        <w:r w:rsidR="00A03E81">
          <w:rPr>
            <w:noProof/>
            <w:lang w:val="en-US"/>
          </w:rPr>
          <w:t xml:space="preserve">s </w:t>
        </w:r>
      </w:ins>
      <w:ins w:id="630" w:author="Andrew" w:date="2016-01-31T21:42:00Z">
        <w:del w:id="631" w:author="Connor Goudie" w:date="2016-02-12T22:03:00Z">
          <w:r w:rsidDel="00A03E81">
            <w:rPr>
              <w:noProof/>
              <w:lang w:val="en-US"/>
            </w:rPr>
            <w:lastRenderedPageBreak/>
            <w:delText xml:space="preserve">s  </w:delText>
          </w:r>
        </w:del>
        <w:r>
          <w:rPr>
            <w:noProof/>
            <w:lang w:val="en-US"/>
          </w:rPr>
          <w:t>superior to the competition in those areas is vital.</w:t>
        </w:r>
      </w:ins>
      <w:ins w:id="632"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633" w:author="Andrew" w:date="2016-01-31T21:48:00Z"/>
          <w:lang w:val="en-US" w:eastAsia="zh-CN"/>
        </w:rPr>
      </w:pPr>
    </w:p>
    <w:p w14:paraId="36B5C647" w14:textId="44A09FC9" w:rsidR="00A3296F" w:rsidRDefault="008A7418">
      <w:pPr>
        <w:rPr>
          <w:ins w:id="634" w:author="Andrew" w:date="2016-01-31T21:48:00Z"/>
          <w:lang w:val="en-US" w:eastAsia="zh-CN"/>
        </w:rPr>
      </w:pPr>
      <w:ins w:id="635"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636" w:author="Thomas" w:date="2016-02-26T17:40:00Z">
        <w:r w:rsidR="00041AE6">
          <w:rPr>
            <w:rFonts w:ascii="Arial" w:hAnsi="Arial" w:cs="Arial"/>
            <w:sz w:val="22"/>
            <w:szCs w:val="22"/>
            <w:lang w:val="en-US" w:eastAsia="zh-CN"/>
          </w:rPr>
          <w:t>,</w:t>
        </w:r>
      </w:ins>
      <w:ins w:id="637"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638" w:author="Andrew" w:date="2016-01-31T21:48:00Z">
        <w:r w:rsidR="00A3296F">
          <w:rPr>
            <w:lang w:val="en-US" w:eastAsia="zh-CN"/>
          </w:rPr>
          <w:br w:type="page"/>
        </w:r>
      </w:ins>
    </w:p>
    <w:p w14:paraId="27907767" w14:textId="3108F919" w:rsidR="008A7418" w:rsidRPr="008A7418" w:rsidRDefault="008A7418">
      <w:pPr>
        <w:rPr>
          <w:ins w:id="639" w:author="Andrew" w:date="2016-01-31T21:54:00Z"/>
          <w:rFonts w:ascii="Arial" w:hAnsi="Arial" w:cs="Arial"/>
          <w:sz w:val="22"/>
          <w:szCs w:val="22"/>
          <w:lang w:val="en-US" w:eastAsia="zh-CN"/>
          <w:rPrChange w:id="640" w:author="Andrew" w:date="2016-01-31T21:54:00Z">
            <w:rPr>
              <w:ins w:id="641" w:author="Andrew" w:date="2016-01-31T21:54:00Z"/>
              <w:lang w:val="en-US" w:eastAsia="zh-CN"/>
            </w:rPr>
          </w:rPrChange>
        </w:rPr>
      </w:pPr>
      <w:ins w:id="642"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643" w:author="Andrew" w:date="2016-01-31T21:57:00Z">
        <w:r>
          <w:rPr>
            <w:rFonts w:ascii="Arial" w:hAnsi="Arial" w:cs="Arial"/>
            <w:sz w:val="22"/>
            <w:szCs w:val="22"/>
            <w:lang w:val="en-US" w:eastAsia="zh-CN"/>
          </w:rPr>
          <w:t>fields</w:t>
        </w:r>
      </w:ins>
      <w:ins w:id="644" w:author="Andrew" w:date="2016-01-31T21:55:00Z">
        <w:r>
          <w:rPr>
            <w:rFonts w:ascii="Arial" w:hAnsi="Arial" w:cs="Arial"/>
            <w:sz w:val="22"/>
            <w:szCs w:val="22"/>
            <w:lang w:val="en-US" w:eastAsia="zh-CN"/>
          </w:rPr>
          <w:t xml:space="preserve"> </w:t>
        </w:r>
      </w:ins>
      <w:ins w:id="645" w:author="Andrew" w:date="2016-01-31T21:57:00Z">
        <w:r>
          <w:rPr>
            <w:rFonts w:ascii="Arial" w:hAnsi="Arial" w:cs="Arial"/>
            <w:sz w:val="22"/>
            <w:szCs w:val="22"/>
            <w:lang w:val="en-US" w:eastAsia="zh-CN"/>
          </w:rPr>
          <w:t xml:space="preserve">will include information needed to perform deliveries, such as </w:t>
        </w:r>
      </w:ins>
      <w:ins w:id="646" w:author="Andrew" w:date="2016-01-31T21:58:00Z">
        <w:r>
          <w:rPr>
            <w:rFonts w:ascii="Arial" w:hAnsi="Arial" w:cs="Arial"/>
            <w:sz w:val="22"/>
            <w:szCs w:val="22"/>
            <w:lang w:val="en-US" w:eastAsia="zh-CN"/>
          </w:rPr>
          <w:t>address</w:t>
        </w:r>
      </w:ins>
      <w:ins w:id="647" w:author="Andrew" w:date="2016-01-31T21:57:00Z">
        <w:r>
          <w:rPr>
            <w:rFonts w:ascii="Arial" w:hAnsi="Arial" w:cs="Arial"/>
            <w:sz w:val="22"/>
            <w:szCs w:val="22"/>
            <w:lang w:val="en-US" w:eastAsia="zh-CN"/>
          </w:rPr>
          <w:t xml:space="preserve"> </w:t>
        </w:r>
      </w:ins>
      <w:ins w:id="648" w:author="Andrew" w:date="2016-01-31T21:58:00Z">
        <w:r>
          <w:rPr>
            <w:rFonts w:ascii="Arial" w:hAnsi="Arial" w:cs="Arial"/>
            <w:sz w:val="22"/>
            <w:szCs w:val="22"/>
            <w:lang w:val="en-US" w:eastAsia="zh-CN"/>
          </w:rPr>
          <w:t>and contact information.</w:t>
        </w:r>
      </w:ins>
    </w:p>
    <w:p w14:paraId="63306F31" w14:textId="77777777" w:rsidR="008A7418" w:rsidRDefault="008A7418">
      <w:pPr>
        <w:rPr>
          <w:ins w:id="649" w:author="Andrew" w:date="2016-01-31T21:59:00Z"/>
          <w:lang w:val="en-US" w:eastAsia="zh-CN"/>
        </w:rPr>
      </w:pPr>
      <w:ins w:id="650"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651" w:author="Andrew" w:date="2016-01-31T21:59:00Z"/>
          <w:lang w:val="en-US" w:eastAsia="zh-CN"/>
        </w:rPr>
      </w:pPr>
      <w:ins w:id="652" w:author="Andrew" w:date="2016-01-31T21:59:00Z">
        <w:r>
          <w:rPr>
            <w:lang w:val="en-US" w:eastAsia="zh-CN"/>
          </w:rPr>
          <w:br w:type="page"/>
        </w:r>
      </w:ins>
    </w:p>
    <w:p w14:paraId="44B9A74F" w14:textId="4A0A2EEB" w:rsidR="008A7418" w:rsidRDefault="00D117C6">
      <w:pPr>
        <w:rPr>
          <w:ins w:id="653" w:author="Andrew" w:date="2016-01-31T21:59:00Z"/>
          <w:lang w:val="en-US" w:eastAsia="zh-CN"/>
        </w:rPr>
      </w:pPr>
      <w:ins w:id="654" w:author="Andrew" w:date="2016-01-31T21:59:00Z">
        <w:r>
          <w:rPr>
            <w:lang w:val="en-US" w:eastAsia="zh-CN"/>
          </w:rPr>
          <w:lastRenderedPageBreak/>
          <w:t xml:space="preserve">This business doubles as an </w:t>
        </w:r>
      </w:ins>
      <w:ins w:id="655"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656" w:author="Andrew" w:date="2016-01-31T22:02:00Z"/>
          <w:lang w:val="en-US" w:eastAsia="zh-CN"/>
        </w:rPr>
      </w:pPr>
      <w:ins w:id="657"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658" w:author="Andrew" w:date="2016-01-31T22:02:00Z"/>
          <w:lang w:val="en-US" w:eastAsia="zh-CN"/>
        </w:rPr>
      </w:pPr>
      <w:ins w:id="659" w:author="Andrew" w:date="2016-01-31T22:02:00Z">
        <w:r>
          <w:rPr>
            <w:lang w:val="en-US" w:eastAsia="zh-CN"/>
          </w:rPr>
          <w:br w:type="page"/>
        </w:r>
      </w:ins>
    </w:p>
    <w:p w14:paraId="4AC7ACC5" w14:textId="5AB30488" w:rsidR="00D117C6" w:rsidRDefault="00D117C6">
      <w:pPr>
        <w:rPr>
          <w:ins w:id="660" w:author="Andrew" w:date="2016-01-31T22:02:00Z"/>
          <w:lang w:val="en-US" w:eastAsia="zh-CN"/>
        </w:rPr>
      </w:pPr>
      <w:ins w:id="661"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662"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663" w:author="Andrew" w:date="2016-01-31T22:06:00Z"/>
          <w:lang w:val="en-US" w:eastAsia="zh-CN"/>
        </w:rPr>
      </w:pPr>
      <w:ins w:id="664"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665" w:author="Andrew" w:date="2016-01-31T22:09:00Z"/>
          <w:lang w:val="en-US" w:eastAsia="zh-CN"/>
        </w:rPr>
      </w:pPr>
      <w:ins w:id="666" w:author="Andrew" w:date="2016-01-31T22:06:00Z">
        <w:r>
          <w:rPr>
            <w:lang w:val="en-US" w:eastAsia="zh-CN"/>
          </w:rPr>
          <w:br w:type="page"/>
        </w:r>
        <w:r>
          <w:rPr>
            <w:lang w:val="en-US" w:eastAsia="zh-CN"/>
          </w:rPr>
          <w:lastRenderedPageBreak/>
          <w:t xml:space="preserve">Coffee is brown.  </w:t>
        </w:r>
      </w:ins>
      <w:ins w:id="667" w:author="Andrew" w:date="2016-01-31T22:07:00Z">
        <w:r>
          <w:rPr>
            <w:lang w:val="en-US" w:eastAsia="zh-CN"/>
          </w:rPr>
          <w:t>The logo is brown.  We</w:t>
        </w:r>
      </w:ins>
      <w:ins w:id="668"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669" w:author="Andrew" w:date="2016-01-31T22:09:00Z">
        <w:r>
          <w:rPr>
            <w:lang w:val="en-US" w:eastAsia="zh-CN"/>
          </w:rPr>
          <w:t>black rather than dark brown</w:t>
        </w:r>
      </w:ins>
      <w:ins w:id="670" w:author="Andrew" w:date="2016-01-31T22:23:00Z">
        <w:r w:rsidR="003C5321">
          <w:rPr>
            <w:lang w:val="en-US" w:eastAsia="zh-CN"/>
          </w:rPr>
          <w:t xml:space="preserve">, </w:t>
        </w:r>
      </w:ins>
      <w:ins w:id="671"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672" w:author="Andrew" w:date="2016-01-31T22:10:00Z"/>
          <w:lang w:val="en-US" w:eastAsia="zh-CN"/>
        </w:rPr>
      </w:pPr>
      <w:ins w:id="673"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19">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674" w:author="Andrew" w:date="2016-01-31T22:57:00Z"/>
          <w:lang w:val="en-US" w:eastAsia="zh-CN"/>
        </w:rPr>
      </w:pPr>
      <w:ins w:id="675"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676" w:author="Andrew" w:date="2016-01-31T22:57:00Z"/>
          <w:lang w:val="en-US" w:eastAsia="zh-CN"/>
        </w:rPr>
      </w:pPr>
    </w:p>
    <w:p w14:paraId="77E1AA57" w14:textId="163DF43C" w:rsidR="00550C71" w:rsidRDefault="00550C71">
      <w:pPr>
        <w:rPr>
          <w:ins w:id="677" w:author="Andrew" w:date="2016-01-31T22:57:00Z"/>
          <w:lang w:val="en-US" w:eastAsia="zh-CN"/>
        </w:rPr>
      </w:pPr>
      <w:ins w:id="678" w:author="Andrew" w:date="2016-01-31T22:57:00Z">
        <w:r>
          <w:rPr>
            <w:lang w:val="en-US" w:eastAsia="zh-CN"/>
          </w:rPr>
          <w:t>Our sitemap is as follows</w:t>
        </w:r>
      </w:ins>
    </w:p>
    <w:p w14:paraId="5DD0822D" w14:textId="24AD46EE" w:rsidR="00550C71" w:rsidRDefault="007F15C5">
      <w:pPr>
        <w:rPr>
          <w:ins w:id="679" w:author="Andrew" w:date="2016-01-31T22:32:00Z"/>
          <w:lang w:val="en-US" w:eastAsia="zh-CN"/>
        </w:rPr>
      </w:pPr>
      <w:ins w:id="680"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681" w:author="Andrew" w:date="2016-01-31T22:32:00Z"/>
          <w:lang w:val="en-US" w:eastAsia="zh-CN"/>
        </w:rPr>
      </w:pPr>
    </w:p>
    <w:p w14:paraId="31B3AB0F" w14:textId="77777777" w:rsidR="002A339C" w:rsidRDefault="002A339C">
      <w:pPr>
        <w:rPr>
          <w:ins w:id="682" w:author="Andrew" w:date="2016-01-31T22:41:00Z"/>
          <w:lang w:val="en-US" w:eastAsia="zh-CN"/>
        </w:rPr>
      </w:pPr>
    </w:p>
    <w:p w14:paraId="32695637" w14:textId="2D49F508" w:rsidR="003E7975" w:rsidRPr="00D117C6" w:rsidRDefault="00E60C72">
      <w:pPr>
        <w:rPr>
          <w:ins w:id="683" w:author="Andrew" w:date="2016-01-31T21:19:00Z"/>
          <w:lang w:val="en-US" w:eastAsia="zh-CN"/>
          <w:rPrChange w:id="684" w:author="Andrew" w:date="2016-01-31T22:06:00Z">
            <w:rPr>
              <w:ins w:id="685" w:author="Andrew" w:date="2016-01-31T21:19:00Z"/>
              <w:rFonts w:asciiTheme="majorHAnsi" w:eastAsiaTheme="majorEastAsia" w:hAnsiTheme="majorHAnsi" w:cstheme="majorBidi"/>
              <w:color w:val="2E74B5" w:themeColor="accent1" w:themeShade="BF"/>
              <w:sz w:val="32"/>
              <w:szCs w:val="32"/>
              <w:lang w:val="en-US" w:eastAsia="zh-CN"/>
            </w:rPr>
          </w:rPrChange>
        </w:rPr>
      </w:pPr>
      <w:ins w:id="686" w:author="Andrew" w:date="2016-01-31T22:32:00Z">
        <w:r>
          <w:rPr>
            <w:lang w:val="en-US" w:eastAsia="zh-CN"/>
          </w:rPr>
          <w:t>Accessib</w:t>
        </w:r>
      </w:ins>
      <w:ins w:id="687" w:author="Andrew" w:date="2016-01-31T22:33:00Z">
        <w:r>
          <w:rPr>
            <w:lang w:val="en-US" w:eastAsia="zh-CN"/>
          </w:rPr>
          <w:t xml:space="preserve">ility is foremost in our design philosophy.  </w:t>
        </w:r>
      </w:ins>
      <w:ins w:id="688" w:author="Andrew" w:date="2016-01-31T22:34:00Z">
        <w:r>
          <w:rPr>
            <w:lang w:val="en-US" w:eastAsia="zh-CN"/>
          </w:rPr>
          <w:t>The layout will be fluid t</w:t>
        </w:r>
      </w:ins>
      <w:ins w:id="689" w:author="Andrew" w:date="2016-01-31T22:35:00Z">
        <w:r>
          <w:rPr>
            <w:lang w:val="en-US" w:eastAsia="zh-CN"/>
          </w:rPr>
          <w:t xml:space="preserve">o allow mobiles users easier </w:t>
        </w:r>
      </w:ins>
      <w:ins w:id="690" w:author="Andrew" w:date="2016-01-31T22:37:00Z">
        <w:r>
          <w:rPr>
            <w:lang w:val="en-US" w:eastAsia="zh-CN"/>
          </w:rPr>
          <w:t>access.  The font will be fairly large to allow higher readability</w:t>
        </w:r>
      </w:ins>
      <w:ins w:id="691" w:author="Andrew" w:date="2016-01-31T22:38:00Z">
        <w:r>
          <w:rPr>
            <w:lang w:val="en-US" w:eastAsia="zh-CN"/>
          </w:rPr>
          <w:t xml:space="preserve">.  The text will be very dark against the pale-brown background.  Our website will </w:t>
        </w:r>
      </w:ins>
      <w:ins w:id="692" w:author="Andrew" w:date="2016-01-31T22:39:00Z">
        <w:r w:rsidR="00A02B67">
          <w:rPr>
            <w:lang w:val="en-US" w:eastAsia="zh-CN"/>
          </w:rPr>
          <w:t>be well</w:t>
        </w:r>
        <w:r>
          <w:rPr>
            <w:lang w:val="en-US" w:eastAsia="zh-CN"/>
          </w:rPr>
          <w:t xml:space="preserve"> within the 3 click rule, as every page can be accessed from our</w:t>
        </w:r>
      </w:ins>
      <w:ins w:id="693" w:author="Andrew" w:date="2016-01-31T22:40:00Z">
        <w:r w:rsidR="00AF62BB">
          <w:rPr>
            <w:lang w:val="en-US" w:eastAsia="zh-CN"/>
          </w:rPr>
          <w:t xml:space="preserve"> navbar.</w:t>
        </w:r>
      </w:ins>
      <w:ins w:id="694" w:author="Andrew" w:date="2016-01-31T23:15:00Z">
        <w:r w:rsidR="00AF62BB">
          <w:rPr>
            <w:lang w:val="en-US" w:eastAsia="zh-CN"/>
          </w:rPr>
          <w:t xml:space="preserve"> </w:t>
        </w:r>
      </w:ins>
      <w:ins w:id="695"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696" w:name="_Appendix:_Milestone_1"/>
      <w:bookmarkEnd w:id="696"/>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697" w:author="Thomas" w:date="2016-02-15T00:43:00Z">
        <w:r w:rsidDel="007C037E">
          <w:rPr>
            <w:lang w:val="en-US" w:eastAsia="zh-CN"/>
          </w:rPr>
          <w:delText>Group 16</w:delText>
        </w:r>
      </w:del>
      <w:ins w:id="698"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AE5DC1" w14:textId="77777777" w:rsidR="006F765E" w:rsidRDefault="006F765E" w:rsidP="00A3296F">
      <w:r>
        <w:separator/>
      </w:r>
    </w:p>
  </w:endnote>
  <w:endnote w:type="continuationSeparator" w:id="0">
    <w:p w14:paraId="3339D536" w14:textId="77777777" w:rsidR="006F765E" w:rsidRDefault="006F765E"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91C5A6" w14:textId="77777777" w:rsidR="006F765E" w:rsidRDefault="006F765E" w:rsidP="00A3296F">
      <w:r>
        <w:separator/>
      </w:r>
    </w:p>
  </w:footnote>
  <w:footnote w:type="continuationSeparator" w:id="0">
    <w:p w14:paraId="266A1A90" w14:textId="77777777" w:rsidR="006F765E" w:rsidRDefault="006F765E" w:rsidP="00A329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72"/>
    <w:rsid w:val="0000463C"/>
    <w:rsid w:val="00041AE6"/>
    <w:rsid w:val="00043058"/>
    <w:rsid w:val="00072C3A"/>
    <w:rsid w:val="0007660E"/>
    <w:rsid w:val="0009599E"/>
    <w:rsid w:val="001B2325"/>
    <w:rsid w:val="001C6C4F"/>
    <w:rsid w:val="001F1873"/>
    <w:rsid w:val="00231BAC"/>
    <w:rsid w:val="00242C03"/>
    <w:rsid w:val="00247E13"/>
    <w:rsid w:val="002A339C"/>
    <w:rsid w:val="002A3ADC"/>
    <w:rsid w:val="002C3E59"/>
    <w:rsid w:val="003C5321"/>
    <w:rsid w:val="003E7975"/>
    <w:rsid w:val="004264A9"/>
    <w:rsid w:val="00496079"/>
    <w:rsid w:val="004C7CB8"/>
    <w:rsid w:val="00550C71"/>
    <w:rsid w:val="0056734E"/>
    <w:rsid w:val="0058005B"/>
    <w:rsid w:val="0060622A"/>
    <w:rsid w:val="006268EE"/>
    <w:rsid w:val="006473A3"/>
    <w:rsid w:val="0066287F"/>
    <w:rsid w:val="006D4D57"/>
    <w:rsid w:val="006F765E"/>
    <w:rsid w:val="00747464"/>
    <w:rsid w:val="007C037E"/>
    <w:rsid w:val="007F15C5"/>
    <w:rsid w:val="00827E99"/>
    <w:rsid w:val="008A7418"/>
    <w:rsid w:val="008E6B5C"/>
    <w:rsid w:val="008E7C45"/>
    <w:rsid w:val="00927072"/>
    <w:rsid w:val="0097167A"/>
    <w:rsid w:val="00A02B67"/>
    <w:rsid w:val="00A03E81"/>
    <w:rsid w:val="00A3296F"/>
    <w:rsid w:val="00AC6610"/>
    <w:rsid w:val="00AF62BB"/>
    <w:rsid w:val="00BF710D"/>
    <w:rsid w:val="00C63D86"/>
    <w:rsid w:val="00C703D6"/>
    <w:rsid w:val="00CF4479"/>
    <w:rsid w:val="00D01EE5"/>
    <w:rsid w:val="00D04ABB"/>
    <w:rsid w:val="00D117C6"/>
    <w:rsid w:val="00D22004"/>
    <w:rsid w:val="00D233B2"/>
    <w:rsid w:val="00D258A7"/>
    <w:rsid w:val="00D37C9D"/>
    <w:rsid w:val="00D5696F"/>
    <w:rsid w:val="00D83F2F"/>
    <w:rsid w:val="00E47022"/>
    <w:rsid w:val="00E60C72"/>
    <w:rsid w:val="00E659E2"/>
    <w:rsid w:val="00E8358E"/>
    <w:rsid w:val="00E91893"/>
    <w:rsid w:val="00EF36EB"/>
    <w:rsid w:val="00F34805"/>
    <w:rsid w:val="00F50289"/>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5ECB7-EB00-4C54-B5DA-D1CC3091B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1755</Words>
  <Characters>10009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Connor Goudie</cp:lastModifiedBy>
  <cp:revision>2</cp:revision>
  <dcterms:created xsi:type="dcterms:W3CDTF">2016-03-06T22:47:00Z</dcterms:created>
  <dcterms:modified xsi:type="dcterms:W3CDTF">2016-03-06T22:47:00Z</dcterms:modified>
</cp:coreProperties>
</file>