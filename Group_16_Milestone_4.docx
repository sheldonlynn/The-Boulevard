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B36E4B7" w14:textId="6A48DFD3" w:rsidR="00D233B2" w:rsidRDefault="00D233B2" w:rsidP="00D233B2">
      <w:pPr>
        <w:pStyle w:val="Heading1"/>
        <w:rPr>
          <w:ins w:id="0" w:author="Connor Goudie" w:date="2016-02-12T20:18:00Z"/>
          <w:lang w:val="en-US" w:eastAsia="zh-CN"/>
        </w:rPr>
      </w:pPr>
      <w:ins w:id="1" w:author="Connor Goudie" w:date="2016-02-12T20:18:00Z">
        <w:r>
          <w:rPr>
            <w:noProof/>
            <w:lang w:eastAsia="en-CA"/>
          </w:rPr>
          <w:drawing>
            <wp:anchor distT="0" distB="0" distL="114300" distR="114300" simplePos="0" relativeHeight="251662336" behindDoc="0" locked="0" layoutInCell="1" allowOverlap="1" wp14:anchorId="340A07C6" wp14:editId="7FD8F471">
              <wp:simplePos x="0" y="0"/>
              <wp:positionH relativeFrom="column">
                <wp:posOffset>4225290</wp:posOffset>
              </wp:positionH>
              <wp:positionV relativeFrom="paragraph">
                <wp:posOffset>-1025652</wp:posOffset>
              </wp:positionV>
              <wp:extent cx="2171518" cy="1542075"/>
              <wp:effectExtent l="0" t="0" r="0" b="762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8">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r>
          <w:rPr>
            <w:lang w:val="en-US" w:eastAsia="zh-CN"/>
          </w:rPr>
          <w:t xml:space="preserve">Group 16: Milestone </w:t>
        </w:r>
        <w:del w:id="2" w:author="Thomas" w:date="2016-02-26T17:41:00Z">
          <w:r w:rsidDel="00043058">
            <w:rPr>
              <w:lang w:val="en-US" w:eastAsia="zh-CN"/>
            </w:rPr>
            <w:delText>3</w:delText>
          </w:r>
        </w:del>
      </w:ins>
      <w:ins w:id="3" w:author="Thomas" w:date="2016-02-26T17:41:00Z">
        <w:r w:rsidR="00043058">
          <w:rPr>
            <w:lang w:val="en-US" w:eastAsia="zh-CN"/>
          </w:rPr>
          <w:t>4</w:t>
        </w:r>
      </w:ins>
    </w:p>
    <w:p w14:paraId="112E2908" w14:textId="77777777" w:rsidR="00D233B2" w:rsidRDefault="00D233B2">
      <w:pPr>
        <w:rPr>
          <w:ins w:id="4" w:author="Connor Goudie" w:date="2016-02-12T20:20:00Z"/>
          <w:lang w:val="en-US" w:eastAsia="zh-CN"/>
        </w:rPr>
      </w:pPr>
    </w:p>
    <w:p w14:paraId="3903207C" w14:textId="77777777" w:rsidR="008E7C45" w:rsidRDefault="008E7C45" w:rsidP="008E7C45">
      <w:pPr>
        <w:rPr>
          <w:moveTo w:id="5" w:author="Tyler Da Costa" w:date="2016-02-15T03:48:00Z"/>
          <w:lang w:val="en-US" w:eastAsia="zh-CN"/>
        </w:rPr>
      </w:pPr>
      <w:moveToRangeStart w:id="6" w:author="Tyler Da Costa" w:date="2016-02-15T03:48:00Z" w:name="move443271420"/>
      <w:moveTo w:id="7" w:author="Tyler Da Costa" w:date="2016-02-15T03:48:00Z">
        <w:r>
          <w:rPr>
            <w:lang w:val="en-US" w:eastAsia="zh-CN"/>
          </w:rPr>
          <w:t xml:space="preserve">Appendix 1: </w:t>
        </w:r>
        <w:r>
          <w:rPr>
            <w:lang w:val="en-US" w:eastAsia="zh-CN"/>
          </w:rPr>
          <w:fldChar w:fldCharType="begin"/>
        </w:r>
        <w:r>
          <w:rPr>
            <w:lang w:val="en-US" w:eastAsia="zh-CN"/>
          </w:rPr>
          <w:instrText xml:space="preserve"> HYPERLINK  \l "_Appendix:_Milestone_1" </w:instrText>
        </w:r>
        <w:r>
          <w:rPr>
            <w:lang w:val="en-US" w:eastAsia="zh-CN"/>
          </w:rPr>
          <w:fldChar w:fldCharType="separate"/>
        </w:r>
        <w:r w:rsidRPr="007C037E">
          <w:rPr>
            <w:rStyle w:val="Hyperlink"/>
            <w:lang w:val="en-US" w:eastAsia="zh-CN"/>
          </w:rPr>
          <w:t>Milestone 1</w:t>
        </w:r>
        <w:r>
          <w:rPr>
            <w:lang w:val="en-US" w:eastAsia="zh-CN"/>
          </w:rPr>
          <w:fldChar w:fldCharType="end"/>
        </w:r>
      </w:moveTo>
    </w:p>
    <w:p w14:paraId="4B593997" w14:textId="48020B97" w:rsidR="008E7C45" w:rsidRDefault="008E7C45" w:rsidP="008E7C45">
      <w:pPr>
        <w:rPr>
          <w:ins w:id="8" w:author="Tyler Da Costa" w:date="2016-02-15T03:48:00Z"/>
          <w:lang w:val="en-US" w:eastAsia="zh-CN"/>
        </w:rPr>
      </w:pPr>
      <w:moveTo w:id="9" w:author="Tyler Da Costa" w:date="2016-02-15T03:48:00Z">
        <w:r>
          <w:rPr>
            <w:lang w:val="en-US" w:eastAsia="zh-CN"/>
          </w:rPr>
          <w:t xml:space="preserve">Appendix 2: </w:t>
        </w:r>
        <w:r>
          <w:rPr>
            <w:lang w:val="en-US" w:eastAsia="zh-CN"/>
          </w:rPr>
          <w:fldChar w:fldCharType="begin"/>
        </w:r>
        <w:r>
          <w:rPr>
            <w:lang w:val="en-US" w:eastAsia="zh-CN"/>
          </w:rPr>
          <w:instrText xml:space="preserve"> HYPERLINK  \l "_Appendix:_Milestone_2" </w:instrText>
        </w:r>
        <w:r>
          <w:rPr>
            <w:lang w:val="en-US" w:eastAsia="zh-CN"/>
          </w:rPr>
          <w:fldChar w:fldCharType="separate"/>
        </w:r>
        <w:r w:rsidRPr="007C037E">
          <w:rPr>
            <w:rStyle w:val="Hyperlink"/>
            <w:lang w:val="en-US" w:eastAsia="zh-CN"/>
          </w:rPr>
          <w:t>Milestone 2</w:t>
        </w:r>
        <w:r>
          <w:rPr>
            <w:lang w:val="en-US" w:eastAsia="zh-CN"/>
          </w:rPr>
          <w:fldChar w:fldCharType="end"/>
        </w:r>
      </w:moveTo>
      <w:moveToRangeEnd w:id="6"/>
    </w:p>
    <w:p w14:paraId="118371D5" w14:textId="1B6BC9E0" w:rsidR="008E7C45" w:rsidRDefault="0009599E" w:rsidP="008E7C45">
      <w:pPr>
        <w:rPr>
          <w:ins w:id="10" w:author="Thomas" w:date="2016-02-26T17:44:00Z"/>
          <w:lang w:val="en-US" w:eastAsia="zh-CN"/>
        </w:rPr>
      </w:pPr>
      <w:ins w:id="11" w:author="Thomas" w:date="2016-02-26T17:44:00Z">
        <w:r>
          <w:rPr>
            <w:lang w:val="en-US" w:eastAsia="zh-CN"/>
          </w:rPr>
          <w:t xml:space="preserve">Appendix 3: </w:t>
        </w:r>
        <w:r>
          <w:rPr>
            <w:lang w:val="en-US" w:eastAsia="zh-CN"/>
          </w:rPr>
          <w:fldChar w:fldCharType="begin"/>
        </w:r>
        <w:r>
          <w:rPr>
            <w:lang w:val="en-US" w:eastAsia="zh-CN"/>
          </w:rPr>
          <w:instrText xml:space="preserve"> HYPERLINK  \l "_Appendix:_Milestone" </w:instrText>
        </w:r>
        <w:r>
          <w:rPr>
            <w:lang w:val="en-US" w:eastAsia="zh-CN"/>
          </w:rPr>
          <w:fldChar w:fldCharType="separate"/>
        </w:r>
        <w:r w:rsidRPr="0009599E">
          <w:rPr>
            <w:rStyle w:val="Hyperlink"/>
            <w:lang w:val="en-US" w:eastAsia="zh-CN"/>
          </w:rPr>
          <w:t>Milestone 3</w:t>
        </w:r>
        <w:r>
          <w:rPr>
            <w:lang w:val="en-US" w:eastAsia="zh-CN"/>
          </w:rPr>
          <w:fldChar w:fldCharType="end"/>
        </w:r>
      </w:ins>
    </w:p>
    <w:p w14:paraId="0BA319A7" w14:textId="77777777" w:rsidR="0009599E" w:rsidRDefault="0009599E" w:rsidP="008E7C45">
      <w:pPr>
        <w:rPr>
          <w:ins w:id="12" w:author="Tyler Da Costa" w:date="2016-02-15T03:48:00Z"/>
          <w:lang w:val="en-US" w:eastAsia="zh-CN"/>
        </w:rPr>
      </w:pPr>
    </w:p>
    <w:p w14:paraId="0E5E410B" w14:textId="7FE21597" w:rsidR="00D233B2" w:rsidRDefault="00D83F2F">
      <w:pPr>
        <w:rPr>
          <w:ins w:id="13" w:author="Connor Goudie" w:date="2016-02-12T20:24:00Z"/>
          <w:lang w:val="en-US" w:eastAsia="zh-CN"/>
        </w:rPr>
      </w:pPr>
      <w:ins w:id="14" w:author="Tyler Da Costa" w:date="2016-02-15T03:49:00Z">
        <w:r>
          <w:rPr>
            <w:lang w:val="en-US" w:eastAsia="zh-CN"/>
          </w:rPr>
          <w:fldChar w:fldCharType="begin"/>
        </w:r>
        <w:r>
          <w:rPr>
            <w:lang w:val="en-US" w:eastAsia="zh-CN"/>
          </w:rPr>
          <w:instrText xml:space="preserve"> HYPERLINK "</w:instrText>
        </w:r>
      </w:ins>
      <w:ins w:id="15" w:author="Connor Goudie" w:date="2016-02-12T20:20:00Z">
        <w:r w:rsidRPr="00D83F2F">
          <w:rPr>
            <w:rPrChange w:id="16" w:author="Tyler Da Costa" w:date="2016-02-15T03:49:00Z">
              <w:rPr>
                <w:rStyle w:val="Hyperlink"/>
                <w:lang w:val="en-US" w:eastAsia="zh-CN"/>
              </w:rPr>
            </w:rPrChange>
          </w:rPr>
          <w:instrText>https://</w:instrText>
        </w:r>
      </w:ins>
      <w:ins w:id="17" w:author="Connor Goudie" w:date="2016-02-12T20:22:00Z">
        <w:r w:rsidRPr="00D83F2F">
          <w:rPr>
            <w:rPrChange w:id="18" w:author="Tyler Da Costa" w:date="2016-02-15T03:49:00Z">
              <w:rPr>
                <w:rStyle w:val="Hyperlink"/>
                <w:lang w:val="en-US" w:eastAsia="zh-CN"/>
              </w:rPr>
            </w:rPrChange>
          </w:rPr>
          <w:instrText>students.bcitdev.com/A00</w:instrText>
        </w:r>
      </w:ins>
      <w:ins w:id="19" w:author="Tyler Da Costa" w:date="2016-02-15T03:49:00Z">
        <w:r w:rsidRPr="00D83F2F">
          <w:rPr>
            <w:rPrChange w:id="20" w:author="Tyler Da Costa" w:date="2016-02-15T03:49:00Z">
              <w:rPr>
                <w:rStyle w:val="Hyperlink"/>
                <w:lang w:val="en-US" w:eastAsia="zh-CN"/>
              </w:rPr>
            </w:rPrChange>
          </w:rPr>
          <w:instrText>850950</w:instrText>
        </w:r>
      </w:ins>
      <w:ins w:id="21" w:author="Thomas" w:date="2016-02-15T00:33:00Z">
        <w:r w:rsidRPr="00D83F2F">
          <w:rPr>
            <w:rPrChange w:id="22" w:author="Tyler Da Costa" w:date="2016-02-15T03:49:00Z">
              <w:rPr>
                <w:rStyle w:val="Hyperlink"/>
                <w:lang w:val="en-US" w:eastAsia="zh-CN"/>
              </w:rPr>
            </w:rPrChange>
          </w:rPr>
          <w:instrText>/G16/</w:instrText>
        </w:r>
      </w:ins>
      <w:ins w:id="23" w:author="Tyler Da Costa" w:date="2016-02-15T03:44:00Z">
        <w:r w:rsidRPr="00D83F2F">
          <w:rPr>
            <w:rPrChange w:id="24" w:author="Tyler Da Costa" w:date="2016-02-15T03:49:00Z">
              <w:rPr>
                <w:rStyle w:val="Hyperlink"/>
                <w:lang w:val="en-US" w:eastAsia="zh-CN"/>
              </w:rPr>
            </w:rPrChange>
          </w:rPr>
          <w:instrText>html</w:instrText>
        </w:r>
      </w:ins>
      <w:ins w:id="25" w:author="Thomas" w:date="2016-02-15T00:33:00Z">
        <w:r w:rsidRPr="00D83F2F">
          <w:rPr>
            <w:rPrChange w:id="26" w:author="Tyler Da Costa" w:date="2016-02-15T03:49:00Z">
              <w:rPr>
                <w:rStyle w:val="Hyperlink"/>
                <w:lang w:val="en-US" w:eastAsia="zh-CN"/>
              </w:rPr>
            </w:rPrChange>
          </w:rPr>
          <w:instrText>/index.html</w:instrText>
        </w:r>
      </w:ins>
      <w:ins w:id="27" w:author="Tyler Da Costa" w:date="2016-02-15T03:49:00Z">
        <w:r>
          <w:rPr>
            <w:lang w:val="en-US" w:eastAsia="zh-CN"/>
          </w:rPr>
          <w:instrText xml:space="preserve">" </w:instrText>
        </w:r>
        <w:r>
          <w:rPr>
            <w:lang w:val="en-US" w:eastAsia="zh-CN"/>
          </w:rPr>
          <w:fldChar w:fldCharType="separate"/>
        </w:r>
      </w:ins>
      <w:ins w:id="28" w:author="Connor Goudie" w:date="2016-02-12T20:20:00Z">
        <w:r w:rsidRPr="00E61197">
          <w:rPr>
            <w:rStyle w:val="Hyperlink"/>
            <w:lang w:val="en-US" w:eastAsia="zh-CN"/>
          </w:rPr>
          <w:t>https://</w:t>
        </w:r>
      </w:ins>
      <w:ins w:id="29" w:author="Connor Goudie" w:date="2016-02-12T20:22:00Z">
        <w:r w:rsidRPr="00E61197">
          <w:rPr>
            <w:rStyle w:val="Hyperlink"/>
            <w:lang w:val="en-US" w:eastAsia="zh-CN"/>
          </w:rPr>
          <w:t>students.bcitdev.com/A00</w:t>
        </w:r>
        <w:del w:id="30" w:author="Thomas" w:date="2016-02-15T00:33:00Z">
          <w:r w:rsidRPr="00E61197" w:rsidDel="0060622A">
            <w:rPr>
              <w:rStyle w:val="Hyperlink"/>
              <w:lang w:val="en-US" w:eastAsia="zh-CN"/>
            </w:rPr>
            <w:delText>850950/project/index.html</w:delText>
          </w:r>
        </w:del>
      </w:ins>
      <w:ins w:id="31" w:author="Tyler Da Costa" w:date="2016-02-15T03:49:00Z">
        <w:r w:rsidRPr="00E61197">
          <w:rPr>
            <w:rStyle w:val="Hyperlink"/>
            <w:lang w:val="en-US" w:eastAsia="zh-CN"/>
          </w:rPr>
          <w:t>850950</w:t>
        </w:r>
      </w:ins>
      <w:ins w:id="32" w:author="Thomas" w:date="2016-02-15T00:33:00Z">
        <w:del w:id="33" w:author="Tyler Da Costa" w:date="2016-02-15T03:48:00Z">
          <w:r w:rsidRPr="00E61197" w:rsidDel="00D83F2F">
            <w:rPr>
              <w:rStyle w:val="Hyperlink"/>
              <w:lang w:val="en-US" w:eastAsia="zh-CN"/>
            </w:rPr>
            <w:delText>944483</w:delText>
          </w:r>
        </w:del>
        <w:r w:rsidRPr="00E61197">
          <w:rPr>
            <w:rStyle w:val="Hyperlink"/>
            <w:lang w:val="en-US" w:eastAsia="zh-CN"/>
          </w:rPr>
          <w:t>/G16/</w:t>
        </w:r>
      </w:ins>
      <w:ins w:id="34" w:author="Tyler Da Costa" w:date="2016-02-15T03:44:00Z">
        <w:r w:rsidRPr="00E61197">
          <w:rPr>
            <w:rStyle w:val="Hyperlink"/>
            <w:lang w:val="en-US" w:eastAsia="zh-CN"/>
          </w:rPr>
          <w:t>html</w:t>
        </w:r>
      </w:ins>
      <w:ins w:id="35" w:author="Thomas" w:date="2016-02-15T00:33:00Z">
        <w:del w:id="36" w:author="Tyler Da Costa" w:date="2016-02-15T03:44:00Z">
          <w:r w:rsidRPr="00E61197" w:rsidDel="006473A3">
            <w:rPr>
              <w:rStyle w:val="Hyperlink"/>
              <w:lang w:val="en-US" w:eastAsia="zh-CN"/>
            </w:rPr>
            <w:delText>pages</w:delText>
          </w:r>
        </w:del>
        <w:r w:rsidRPr="00E61197">
          <w:rPr>
            <w:rStyle w:val="Hyperlink"/>
            <w:lang w:val="en-US" w:eastAsia="zh-CN"/>
          </w:rPr>
          <w:t>/index.html</w:t>
        </w:r>
      </w:ins>
      <w:ins w:id="37" w:author="Tyler Da Costa" w:date="2016-02-15T03:49:00Z">
        <w:r>
          <w:rPr>
            <w:lang w:val="en-US" w:eastAsia="zh-CN"/>
          </w:rPr>
          <w:fldChar w:fldCharType="end"/>
        </w:r>
      </w:ins>
    </w:p>
    <w:p w14:paraId="3FF891AE" w14:textId="77777777" w:rsidR="006D4D57" w:rsidRDefault="006D4D57">
      <w:pPr>
        <w:rPr>
          <w:ins w:id="38" w:author="Thomas" w:date="2016-02-26T17:47:00Z"/>
          <w:lang w:val="en-US" w:eastAsia="zh-CN"/>
        </w:rPr>
      </w:pPr>
    </w:p>
    <w:p w14:paraId="1E724D90" w14:textId="534018D0" w:rsidR="006D4D57" w:rsidDel="00E91893" w:rsidRDefault="006D4D57">
      <w:pPr>
        <w:rPr>
          <w:ins w:id="39" w:author="Thomas" w:date="2016-02-26T17:48:00Z"/>
          <w:del w:id="40" w:author="Connor Goudie" w:date="2016-03-06T13:20:00Z"/>
          <w:lang w:val="en-US" w:eastAsia="zh-CN"/>
        </w:rPr>
      </w:pPr>
      <w:ins w:id="41" w:author="Thomas" w:date="2016-02-26T17:56:00Z">
        <w:del w:id="42" w:author="Connor Goudie" w:date="2016-03-06T13:20:00Z">
          <w:r w:rsidDel="00E91893">
            <w:rPr>
              <w:lang w:val="en-US" w:eastAsia="zh-CN"/>
            </w:rPr>
            <w:delText>-</w:delText>
          </w:r>
        </w:del>
      </w:ins>
      <w:ins w:id="43" w:author="Thomas" w:date="2016-02-26T17:48:00Z">
        <w:del w:id="44" w:author="Connor Goudie" w:date="2016-03-06T13:20:00Z">
          <w:r w:rsidDel="00E91893">
            <w:rPr>
              <w:lang w:val="en-US" w:eastAsia="zh-CN"/>
            </w:rPr>
            <w:delText>Form validation completed for the contact and catering pages.</w:delText>
          </w:r>
        </w:del>
      </w:ins>
    </w:p>
    <w:p w14:paraId="35C77E8D" w14:textId="3F779877" w:rsidR="006D4D57" w:rsidRPr="006D4D57" w:rsidDel="00E91893" w:rsidRDefault="006D4D57">
      <w:pPr>
        <w:rPr>
          <w:ins w:id="45" w:author="Thomas" w:date="2016-02-26T17:54:00Z"/>
          <w:del w:id="46" w:author="Connor Goudie" w:date="2016-03-06T13:20:00Z"/>
          <w:b/>
          <w:lang w:val="en-US" w:eastAsia="zh-CN"/>
          <w:rPrChange w:id="47" w:author="Thomas" w:date="2016-02-26T17:56:00Z">
            <w:rPr>
              <w:ins w:id="48" w:author="Thomas" w:date="2016-02-26T17:54:00Z"/>
              <w:del w:id="49" w:author="Connor Goudie" w:date="2016-03-06T13:20:00Z"/>
              <w:lang w:val="en-US" w:eastAsia="zh-CN"/>
            </w:rPr>
          </w:rPrChange>
        </w:rPr>
      </w:pPr>
      <w:ins w:id="50" w:author="Thomas" w:date="2016-02-26T17:56:00Z">
        <w:del w:id="51" w:author="Connor Goudie" w:date="2016-03-06T13:20:00Z">
          <w:r w:rsidDel="00E91893">
            <w:rPr>
              <w:lang w:val="en-US" w:eastAsia="zh-CN"/>
            </w:rPr>
            <w:delText>-</w:delText>
          </w:r>
        </w:del>
      </w:ins>
      <w:ins w:id="52" w:author="Thomas" w:date="2016-02-26T17:48:00Z">
        <w:del w:id="53" w:author="Connor Goudie" w:date="2016-03-06T13:20:00Z">
          <w:r w:rsidRPr="006D4D57" w:rsidDel="00E91893">
            <w:rPr>
              <w:b/>
              <w:lang w:val="en-US" w:eastAsia="zh-CN"/>
              <w:rPrChange w:id="54" w:author="Thomas" w:date="2016-02-26T17:56:00Z">
                <w:rPr>
                  <w:lang w:val="en-US" w:eastAsia="zh-CN"/>
                </w:rPr>
              </w:rPrChange>
            </w:rPr>
            <w:delText>Interactive user friendly feed</w:delText>
          </w:r>
        </w:del>
      </w:ins>
      <w:ins w:id="55" w:author="Thomas" w:date="2016-02-26T17:52:00Z">
        <w:del w:id="56" w:author="Connor Goudie" w:date="2016-03-06T13:20:00Z">
          <w:r w:rsidRPr="006D4D57" w:rsidDel="00E91893">
            <w:rPr>
              <w:b/>
              <w:lang w:val="en-US" w:eastAsia="zh-CN"/>
              <w:rPrChange w:id="57" w:author="Thomas" w:date="2016-02-26T17:56:00Z">
                <w:rPr>
                  <w:lang w:val="en-US" w:eastAsia="zh-CN"/>
                </w:rPr>
              </w:rPrChange>
            </w:rPr>
            <w:delText>back using highlighted fields or on form error messages.</w:delText>
          </w:r>
        </w:del>
      </w:ins>
    </w:p>
    <w:p w14:paraId="2BC86081" w14:textId="74394666" w:rsidR="006D4D57" w:rsidRPr="006D4D57" w:rsidDel="00E91893" w:rsidRDefault="006D4D57">
      <w:pPr>
        <w:rPr>
          <w:ins w:id="58" w:author="Thomas" w:date="2016-02-26T17:55:00Z"/>
          <w:del w:id="59" w:author="Connor Goudie" w:date="2016-03-06T13:20:00Z"/>
          <w:b/>
          <w:lang w:val="en-US" w:eastAsia="zh-CN"/>
          <w:rPrChange w:id="60" w:author="Thomas" w:date="2016-02-26T17:56:00Z">
            <w:rPr>
              <w:ins w:id="61" w:author="Thomas" w:date="2016-02-26T17:55:00Z"/>
              <w:del w:id="62" w:author="Connor Goudie" w:date="2016-03-06T13:20:00Z"/>
              <w:lang w:val="en-US" w:eastAsia="zh-CN"/>
            </w:rPr>
          </w:rPrChange>
        </w:rPr>
      </w:pPr>
      <w:ins w:id="63" w:author="Thomas" w:date="2016-02-26T17:56:00Z">
        <w:del w:id="64" w:author="Connor Goudie" w:date="2016-03-06T13:20:00Z">
          <w:r w:rsidRPr="006D4D57" w:rsidDel="00E91893">
            <w:rPr>
              <w:b/>
              <w:lang w:val="en-US" w:eastAsia="zh-CN"/>
              <w:rPrChange w:id="65" w:author="Thomas" w:date="2016-02-26T17:56:00Z">
                <w:rPr>
                  <w:lang w:val="en-US" w:eastAsia="zh-CN"/>
                </w:rPr>
              </w:rPrChange>
            </w:rPr>
            <w:delText>-</w:delText>
          </w:r>
        </w:del>
      </w:ins>
      <w:ins w:id="66" w:author="Thomas" w:date="2016-02-26T17:55:00Z">
        <w:del w:id="67" w:author="Connor Goudie" w:date="2016-03-06T13:20:00Z">
          <w:r w:rsidRPr="006D4D57" w:rsidDel="00E91893">
            <w:rPr>
              <w:b/>
              <w:lang w:val="en-US" w:eastAsia="zh-CN"/>
              <w:rPrChange w:id="68" w:author="Thomas" w:date="2016-02-26T17:56:00Z">
                <w:rPr>
                  <w:lang w:val="en-US" w:eastAsia="zh-CN"/>
                </w:rPr>
              </w:rPrChange>
            </w:rPr>
            <w:delText>Forms tested using our friendly feedback</w:delText>
          </w:r>
        </w:del>
      </w:ins>
    </w:p>
    <w:p w14:paraId="065D3A62" w14:textId="5D2661D8" w:rsidR="006D4D57" w:rsidDel="00E91893" w:rsidRDefault="006D4D57">
      <w:pPr>
        <w:rPr>
          <w:ins w:id="69" w:author="Thomas" w:date="2016-02-26T17:55:00Z"/>
          <w:del w:id="70" w:author="Connor Goudie" w:date="2016-03-06T13:20:00Z"/>
          <w:lang w:val="en-US" w:eastAsia="zh-CN"/>
        </w:rPr>
      </w:pPr>
      <w:ins w:id="71" w:author="Thomas" w:date="2016-02-26T17:56:00Z">
        <w:del w:id="72" w:author="Connor Goudie" w:date="2016-03-06T13:20:00Z">
          <w:r w:rsidDel="00E91893">
            <w:rPr>
              <w:lang w:val="en-US" w:eastAsia="zh-CN"/>
            </w:rPr>
            <w:delText>-</w:delText>
          </w:r>
        </w:del>
      </w:ins>
      <w:ins w:id="73" w:author="Thomas" w:date="2016-02-26T17:55:00Z">
        <w:del w:id="74" w:author="Connor Goudie" w:date="2016-03-06T13:20:00Z">
          <w:r w:rsidDel="00E91893">
            <w:rPr>
              <w:lang w:val="en-US" w:eastAsia="zh-CN"/>
            </w:rPr>
            <w:delText>Google Maps javascript embedded in site</w:delText>
          </w:r>
        </w:del>
      </w:ins>
      <w:ins w:id="75" w:author="Thomas" w:date="2016-02-26T17:56:00Z">
        <w:del w:id="76" w:author="Connor Goudie" w:date="2016-03-06T13:20:00Z">
          <w:r w:rsidDel="00E91893">
            <w:rPr>
              <w:lang w:val="en-US" w:eastAsia="zh-CN"/>
            </w:rPr>
            <w:delText xml:space="preserve"> </w:delText>
          </w:r>
        </w:del>
      </w:ins>
    </w:p>
    <w:p w14:paraId="1C3DE303" w14:textId="66C4521D" w:rsidR="006D4D57" w:rsidRPr="006D4D57" w:rsidDel="00E91893" w:rsidRDefault="006D4D57">
      <w:pPr>
        <w:rPr>
          <w:ins w:id="77" w:author="Thomas" w:date="2016-02-26T17:55:00Z"/>
          <w:del w:id="78" w:author="Connor Goudie" w:date="2016-03-06T13:20:00Z"/>
          <w:b/>
          <w:lang w:val="en-US" w:eastAsia="zh-CN"/>
          <w:rPrChange w:id="79" w:author="Thomas" w:date="2016-02-26T17:56:00Z">
            <w:rPr>
              <w:ins w:id="80" w:author="Thomas" w:date="2016-02-26T17:55:00Z"/>
              <w:del w:id="81" w:author="Connor Goudie" w:date="2016-03-06T13:20:00Z"/>
              <w:lang w:val="en-US" w:eastAsia="zh-CN"/>
            </w:rPr>
          </w:rPrChange>
        </w:rPr>
      </w:pPr>
      <w:ins w:id="82" w:author="Thomas" w:date="2016-02-26T17:55:00Z">
        <w:del w:id="83" w:author="Connor Goudie" w:date="2016-03-06T13:20:00Z">
          <w:r w:rsidDel="00E91893">
            <w:rPr>
              <w:lang w:val="en-US" w:eastAsia="zh-CN"/>
            </w:rPr>
            <w:delText>-</w:delText>
          </w:r>
          <w:r w:rsidRPr="006D4D57" w:rsidDel="00E91893">
            <w:rPr>
              <w:b/>
              <w:lang w:val="en-US" w:eastAsia="zh-CN"/>
              <w:rPrChange w:id="84" w:author="Thomas" w:date="2016-02-26T17:56:00Z">
                <w:rPr>
                  <w:lang w:val="en-US" w:eastAsia="zh-CN"/>
                </w:rPr>
              </w:rPrChange>
            </w:rPr>
            <w:delText>Forms tested with javascript disabled</w:delText>
          </w:r>
        </w:del>
      </w:ins>
    </w:p>
    <w:p w14:paraId="01303FB0" w14:textId="06B29B39" w:rsidR="00C63D86" w:rsidRDefault="006D4D57">
      <w:pPr>
        <w:rPr>
          <w:ins w:id="85" w:author="Connor Goudie" w:date="2016-03-06T12:58:00Z"/>
          <w:b/>
          <w:lang w:val="en-US" w:eastAsia="zh-CN"/>
        </w:rPr>
      </w:pPr>
      <w:ins w:id="86" w:author="Thomas" w:date="2016-02-26T17:56:00Z">
        <w:del w:id="87" w:author="Connor Goudie" w:date="2016-03-06T13:20:00Z">
          <w:r w:rsidRPr="006D4D57" w:rsidDel="00E91893">
            <w:rPr>
              <w:b/>
              <w:lang w:val="en-US" w:eastAsia="zh-CN"/>
              <w:rPrChange w:id="88" w:author="Thomas" w:date="2016-02-26T17:56:00Z">
                <w:rPr>
                  <w:lang w:val="en-US" w:eastAsia="zh-CN"/>
                </w:rPr>
              </w:rPrChange>
            </w:rPr>
            <w:delText>-</w:delText>
          </w:r>
        </w:del>
      </w:ins>
      <w:ins w:id="89" w:author="Thomas" w:date="2016-02-26T17:55:00Z">
        <w:del w:id="90" w:author="Connor Goudie" w:date="2016-03-06T13:20:00Z">
          <w:r w:rsidRPr="006D4D57" w:rsidDel="00E91893">
            <w:rPr>
              <w:b/>
              <w:lang w:val="en-US" w:eastAsia="zh-CN"/>
              <w:rPrChange w:id="91" w:author="Thomas" w:date="2016-02-26T17:56:00Z">
                <w:rPr>
                  <w:lang w:val="en-US" w:eastAsia="zh-CN"/>
                </w:rPr>
              </w:rPrChange>
            </w:rPr>
            <w:delText>Site published and tested.</w:delText>
          </w:r>
        </w:del>
      </w:ins>
    </w:p>
    <w:p w14:paraId="38719DC5" w14:textId="13A975C1" w:rsidR="00BF710D" w:rsidRDefault="00BF710D">
      <w:pPr>
        <w:rPr>
          <w:ins w:id="92" w:author="Connor Goudie" w:date="2016-03-06T12:53:00Z"/>
          <w:b/>
          <w:lang w:val="en-US" w:eastAsia="zh-CN"/>
        </w:rPr>
      </w:pPr>
    </w:p>
    <w:tbl>
      <w:tblPr>
        <w:tblStyle w:val="TableGrid"/>
        <w:tblW w:w="10916" w:type="dxa"/>
        <w:tblInd w:w="-431" w:type="dxa"/>
        <w:tblLook w:val="04A0" w:firstRow="1" w:lastRow="0" w:firstColumn="1" w:lastColumn="0" w:noHBand="0" w:noVBand="1"/>
        <w:tblPrChange w:id="93" w:author="Connor Goudie" w:date="2016-03-06T13:39:00Z">
          <w:tblPr>
            <w:tblStyle w:val="TableGrid"/>
            <w:tblW w:w="0" w:type="auto"/>
            <w:tblLook w:val="04A0" w:firstRow="1" w:lastRow="0" w:firstColumn="1" w:lastColumn="0" w:noHBand="0" w:noVBand="1"/>
          </w:tblPr>
        </w:tblPrChange>
      </w:tblPr>
      <w:tblGrid>
        <w:gridCol w:w="3120"/>
        <w:gridCol w:w="3638"/>
        <w:gridCol w:w="4158"/>
        <w:tblGridChange w:id="94">
          <w:tblGrid>
            <w:gridCol w:w="3116"/>
            <w:gridCol w:w="47"/>
            <w:gridCol w:w="3070"/>
            <w:gridCol w:w="94"/>
            <w:gridCol w:w="3023"/>
            <w:gridCol w:w="141"/>
          </w:tblGrid>
        </w:tblGridChange>
      </w:tblGrid>
      <w:tr w:rsidR="00BF710D" w14:paraId="2BEA8EA4" w14:textId="77777777" w:rsidTr="00747464">
        <w:trPr>
          <w:trHeight w:val="372"/>
          <w:ins w:id="95" w:author="Connor Goudie" w:date="2016-03-06T12:58:00Z"/>
          <w:trPrChange w:id="96" w:author="Connor Goudie" w:date="2016-03-06T13:39:00Z">
            <w:trPr>
              <w:gridAfter w:val="0"/>
            </w:trPr>
          </w:trPrChange>
        </w:trPr>
        <w:tc>
          <w:tcPr>
            <w:tcW w:w="3120" w:type="dxa"/>
            <w:tcPrChange w:id="97" w:author="Connor Goudie" w:date="2016-03-06T13:39:00Z">
              <w:tcPr>
                <w:tcW w:w="3116" w:type="dxa"/>
              </w:tcPr>
            </w:tcPrChange>
          </w:tcPr>
          <w:p w14:paraId="2DD42087" w14:textId="3978F17E" w:rsidR="00E91893" w:rsidRDefault="00231BAC" w:rsidP="00E91893">
            <w:pPr>
              <w:jc w:val="center"/>
              <w:rPr>
                <w:ins w:id="98" w:author="Connor Goudie" w:date="2016-03-06T13:19:00Z"/>
                <w:b/>
                <w:sz w:val="28"/>
                <w:szCs w:val="28"/>
                <w:lang w:val="en-US" w:eastAsia="zh-CN"/>
              </w:rPr>
            </w:pPr>
            <w:ins w:id="99" w:author="Connor Goudie" w:date="2016-03-06T14:18:00Z">
              <w:r>
                <w:rPr>
                  <w:b/>
                  <w:sz w:val="28"/>
                  <w:szCs w:val="28"/>
                  <w:lang w:val="en-US" w:eastAsia="zh-CN"/>
                </w:rPr>
                <w:t>signU</w:t>
              </w:r>
              <w:r w:rsidRPr="00664A87">
                <w:rPr>
                  <w:b/>
                  <w:sz w:val="28"/>
                  <w:szCs w:val="28"/>
                  <w:lang w:val="en-US" w:eastAsia="zh-CN"/>
                </w:rPr>
                <w:t>p</w:t>
              </w:r>
            </w:ins>
            <w:ins w:id="100" w:author="Connor Goudie" w:date="2016-03-06T14:21:00Z">
              <w:r>
                <w:rPr>
                  <w:b/>
                  <w:sz w:val="28"/>
                  <w:szCs w:val="28"/>
                  <w:lang w:val="en-US" w:eastAsia="zh-CN"/>
                </w:rPr>
                <w:t>Form</w:t>
              </w:r>
            </w:ins>
            <w:ins w:id="101" w:author="Connor Goudie" w:date="2016-03-06T13:19:00Z">
              <w:r w:rsidR="00E91893">
                <w:rPr>
                  <w:b/>
                  <w:sz w:val="28"/>
                  <w:szCs w:val="28"/>
                  <w:lang w:val="en-US" w:eastAsia="zh-CN"/>
                </w:rPr>
                <w:t xml:space="preserve"> on page: </w:t>
              </w:r>
            </w:ins>
            <w:ins w:id="102" w:author="Connor Goudie" w:date="2016-03-06T14:18:00Z">
              <w:r>
                <w:rPr>
                  <w:b/>
                  <w:sz w:val="28"/>
                  <w:szCs w:val="28"/>
                  <w:lang w:val="en-US" w:eastAsia="zh-CN"/>
                </w:rPr>
                <w:t>cateri</w:t>
              </w:r>
            </w:ins>
            <w:ins w:id="103" w:author="Connor Goudie" w:date="2016-03-06T14:19:00Z">
              <w:r>
                <w:rPr>
                  <w:b/>
                  <w:sz w:val="28"/>
                  <w:szCs w:val="28"/>
                  <w:lang w:val="en-US" w:eastAsia="zh-CN"/>
                </w:rPr>
                <w:t>ng.html</w:t>
              </w:r>
            </w:ins>
          </w:p>
          <w:p w14:paraId="14909057" w14:textId="3B4BCC2F" w:rsidR="00BF710D" w:rsidRDefault="00BF710D">
            <w:pPr>
              <w:tabs>
                <w:tab w:val="center" w:pos="1473"/>
              </w:tabs>
              <w:jc w:val="center"/>
              <w:rPr>
                <w:ins w:id="104" w:author="Connor Goudie" w:date="2016-03-06T12:58:00Z"/>
                <w:lang w:val="en-US" w:eastAsia="zh-CN"/>
              </w:rPr>
              <w:pPrChange w:id="105" w:author="Connor Goudie" w:date="2016-03-06T13:00:00Z">
                <w:pPr/>
              </w:pPrChange>
            </w:pPr>
          </w:p>
        </w:tc>
        <w:tc>
          <w:tcPr>
            <w:tcW w:w="3638" w:type="dxa"/>
            <w:tcPrChange w:id="106" w:author="Connor Goudie" w:date="2016-03-06T13:39:00Z">
              <w:tcPr>
                <w:tcW w:w="3117" w:type="dxa"/>
                <w:gridSpan w:val="2"/>
              </w:tcPr>
            </w:tcPrChange>
          </w:tcPr>
          <w:p w14:paraId="08FE2224" w14:textId="0A803328" w:rsidR="00BF710D" w:rsidRDefault="00BF710D">
            <w:pPr>
              <w:jc w:val="center"/>
              <w:rPr>
                <w:ins w:id="107" w:author="Connor Goudie" w:date="2016-03-06T12:58:00Z"/>
                <w:lang w:val="en-US" w:eastAsia="zh-CN"/>
              </w:rPr>
              <w:pPrChange w:id="108" w:author="Connor Goudie" w:date="2016-03-06T13:00:00Z">
                <w:pPr/>
              </w:pPrChange>
            </w:pPr>
            <w:ins w:id="109" w:author="Connor Goudie" w:date="2016-03-06T12:59:00Z">
              <w:r>
                <w:rPr>
                  <w:lang w:val="en-US" w:eastAsia="zh-CN"/>
                </w:rPr>
                <w:t>Data Format or RegExp</w:t>
              </w:r>
            </w:ins>
          </w:p>
        </w:tc>
        <w:tc>
          <w:tcPr>
            <w:tcW w:w="4158" w:type="dxa"/>
            <w:tcPrChange w:id="110" w:author="Connor Goudie" w:date="2016-03-06T13:39:00Z">
              <w:tcPr>
                <w:tcW w:w="3117" w:type="dxa"/>
                <w:gridSpan w:val="2"/>
              </w:tcPr>
            </w:tcPrChange>
          </w:tcPr>
          <w:p w14:paraId="18706BF7" w14:textId="1521E924" w:rsidR="00BF710D" w:rsidRDefault="00BF710D">
            <w:pPr>
              <w:jc w:val="center"/>
              <w:rPr>
                <w:ins w:id="111" w:author="Connor Goudie" w:date="2016-03-06T12:58:00Z"/>
                <w:lang w:val="en-US" w:eastAsia="zh-CN"/>
              </w:rPr>
              <w:pPrChange w:id="112" w:author="Connor Goudie" w:date="2016-03-06T13:00:00Z">
                <w:pPr/>
              </w:pPrChange>
            </w:pPr>
            <w:ins w:id="113" w:author="Connor Goudie" w:date="2016-03-06T12:59:00Z">
              <w:r>
                <w:rPr>
                  <w:lang w:val="en-US" w:eastAsia="zh-CN"/>
                </w:rPr>
                <w:t>Explanation</w:t>
              </w:r>
            </w:ins>
          </w:p>
        </w:tc>
      </w:tr>
      <w:tr w:rsidR="00BF710D" w14:paraId="18F34AB4" w14:textId="77777777" w:rsidTr="00747464">
        <w:trPr>
          <w:trHeight w:val="372"/>
          <w:ins w:id="114" w:author="Connor Goudie" w:date="2016-03-06T12:58:00Z"/>
          <w:trPrChange w:id="115" w:author="Connor Goudie" w:date="2016-03-06T13:39:00Z">
            <w:trPr>
              <w:gridAfter w:val="0"/>
            </w:trPr>
          </w:trPrChange>
        </w:trPr>
        <w:tc>
          <w:tcPr>
            <w:tcW w:w="3120" w:type="dxa"/>
            <w:tcPrChange w:id="116" w:author="Connor Goudie" w:date="2016-03-06T13:39:00Z">
              <w:tcPr>
                <w:tcW w:w="3116" w:type="dxa"/>
              </w:tcPr>
            </w:tcPrChange>
          </w:tcPr>
          <w:p w14:paraId="606EEDFC" w14:textId="65E4ECFB" w:rsidR="0000463C" w:rsidRPr="0000463C" w:rsidRDefault="00E91893">
            <w:pPr>
              <w:jc w:val="center"/>
              <w:rPr>
                <w:ins w:id="117" w:author="Connor Goudie" w:date="2016-03-06T12:58:00Z"/>
                <w:b/>
                <w:sz w:val="28"/>
                <w:szCs w:val="28"/>
                <w:lang w:val="en-US" w:eastAsia="zh-CN"/>
                <w:rPrChange w:id="118" w:author="Connor Goudie" w:date="2016-03-06T13:11:00Z">
                  <w:rPr>
                    <w:ins w:id="119" w:author="Connor Goudie" w:date="2016-03-06T12:58:00Z"/>
                    <w:lang w:val="en-US" w:eastAsia="zh-CN"/>
                  </w:rPr>
                </w:rPrChange>
              </w:rPr>
              <w:pPrChange w:id="120" w:author="Connor Goudie" w:date="2016-03-06T13:11:00Z">
                <w:pPr/>
              </w:pPrChange>
            </w:pPr>
            <w:ins w:id="121" w:author="Connor Goudie" w:date="2016-03-06T13:19:00Z">
              <w:r>
                <w:rPr>
                  <w:lang w:val="en-US" w:eastAsia="zh-CN"/>
                </w:rPr>
                <w:t>Field ID</w:t>
              </w:r>
            </w:ins>
          </w:p>
        </w:tc>
        <w:tc>
          <w:tcPr>
            <w:tcW w:w="3638" w:type="dxa"/>
            <w:tcPrChange w:id="122" w:author="Connor Goudie" w:date="2016-03-06T13:39:00Z">
              <w:tcPr>
                <w:tcW w:w="3117" w:type="dxa"/>
                <w:gridSpan w:val="2"/>
              </w:tcPr>
            </w:tcPrChange>
          </w:tcPr>
          <w:p w14:paraId="1AACD688" w14:textId="77777777" w:rsidR="00BF710D" w:rsidRDefault="00BF710D">
            <w:pPr>
              <w:rPr>
                <w:ins w:id="123" w:author="Connor Goudie" w:date="2016-03-06T12:58:00Z"/>
                <w:lang w:val="en-US" w:eastAsia="zh-CN"/>
              </w:rPr>
            </w:pPr>
          </w:p>
        </w:tc>
        <w:tc>
          <w:tcPr>
            <w:tcW w:w="4158" w:type="dxa"/>
            <w:tcPrChange w:id="124" w:author="Connor Goudie" w:date="2016-03-06T13:39:00Z">
              <w:tcPr>
                <w:tcW w:w="3117" w:type="dxa"/>
                <w:gridSpan w:val="2"/>
              </w:tcPr>
            </w:tcPrChange>
          </w:tcPr>
          <w:p w14:paraId="73AEEE27" w14:textId="77777777" w:rsidR="00BF710D" w:rsidRDefault="00BF710D">
            <w:pPr>
              <w:rPr>
                <w:ins w:id="125" w:author="Connor Goudie" w:date="2016-03-06T12:58:00Z"/>
                <w:lang w:val="en-US" w:eastAsia="zh-CN"/>
              </w:rPr>
            </w:pPr>
          </w:p>
        </w:tc>
      </w:tr>
      <w:tr w:rsidR="0000463C" w14:paraId="65C55B8C" w14:textId="77777777" w:rsidTr="00747464">
        <w:tblPrEx>
          <w:tblPrExChange w:id="126" w:author="Connor Goudie" w:date="2016-03-06T13:39:00Z">
            <w:tblPrEx>
              <w:tblW w:w="9491" w:type="dxa"/>
            </w:tblPrEx>
          </w:tblPrExChange>
        </w:tblPrEx>
        <w:trPr>
          <w:trHeight w:val="372"/>
          <w:ins w:id="127" w:author="Connor Goudie" w:date="2016-03-06T13:11:00Z"/>
          <w:trPrChange w:id="128" w:author="Connor Goudie" w:date="2016-03-06T13:39:00Z">
            <w:trPr>
              <w:trHeight w:val="372"/>
            </w:trPr>
          </w:trPrChange>
        </w:trPr>
        <w:tc>
          <w:tcPr>
            <w:tcW w:w="3120" w:type="dxa"/>
            <w:tcPrChange w:id="129" w:author="Connor Goudie" w:date="2016-03-06T13:39:00Z">
              <w:tcPr>
                <w:tcW w:w="3163" w:type="dxa"/>
                <w:gridSpan w:val="2"/>
              </w:tcPr>
            </w:tcPrChange>
          </w:tcPr>
          <w:p w14:paraId="64FE8615" w14:textId="289E62EE" w:rsidR="0000463C" w:rsidRPr="00BF710D" w:rsidRDefault="0000463C">
            <w:pPr>
              <w:rPr>
                <w:ins w:id="130" w:author="Connor Goudie" w:date="2016-03-06T13:11:00Z"/>
                <w:b/>
                <w:sz w:val="28"/>
                <w:szCs w:val="28"/>
                <w:lang w:val="en-US" w:eastAsia="zh-CN"/>
              </w:rPr>
              <w:pPrChange w:id="131" w:author="Connor Goudie" w:date="2016-03-06T13:11:00Z">
                <w:pPr>
                  <w:jc w:val="center"/>
                </w:pPr>
              </w:pPrChange>
            </w:pPr>
            <w:ins w:id="132" w:author="Connor Goudie" w:date="2016-03-06T13:11:00Z">
              <w:r>
                <w:rPr>
                  <w:lang w:val="en-US" w:eastAsia="zh-CN"/>
                </w:rPr>
                <w:t>signUpEmail</w:t>
              </w:r>
            </w:ins>
          </w:p>
        </w:tc>
        <w:tc>
          <w:tcPr>
            <w:tcW w:w="3638" w:type="dxa"/>
            <w:tcPrChange w:id="133" w:author="Connor Goudie" w:date="2016-03-06T13:39:00Z">
              <w:tcPr>
                <w:tcW w:w="3164" w:type="dxa"/>
                <w:gridSpan w:val="2"/>
              </w:tcPr>
            </w:tcPrChange>
          </w:tcPr>
          <w:p w14:paraId="136AB770" w14:textId="30628D60" w:rsidR="0000463C" w:rsidRDefault="00E91893">
            <w:pPr>
              <w:rPr>
                <w:ins w:id="134" w:author="Connor Goudie" w:date="2016-03-06T13:11:00Z"/>
                <w:lang w:val="en-US" w:eastAsia="zh-CN"/>
              </w:rPr>
            </w:pPr>
            <w:ins w:id="135" w:author="Connor Goudie" w:date="2016-03-06T13:21:00Z">
              <w:r>
                <w:rPr>
                  <w:lang w:val="en-US" w:eastAsia="zh-CN"/>
                </w:rPr>
                <w:t>Email format, must end in .com .ca or .org</w:t>
              </w:r>
            </w:ins>
            <w:ins w:id="136" w:author="Connor Goudie" w:date="2016-03-06T14:02:00Z">
              <w:r w:rsidR="00FD3FF2">
                <w:rPr>
                  <w:lang w:val="en-US" w:eastAsia="zh-CN"/>
                </w:rPr>
                <w:t>,</w:t>
              </w:r>
            </w:ins>
            <w:ins w:id="137" w:author="Connor Goudie" w:date="2016-03-06T14:01:00Z">
              <w:r w:rsidR="00FD3FF2">
                <w:rPr>
                  <w:lang w:val="en-US" w:eastAsia="zh-CN"/>
                </w:rPr>
                <w:t xml:space="preserve"> </w:t>
              </w:r>
            </w:ins>
            <w:ins w:id="138" w:author="Connor Goudie" w:date="2016-03-06T14:02:00Z">
              <w:r w:rsidR="00FD3FF2">
                <w:rPr>
                  <w:lang w:val="en-US" w:eastAsia="zh-CN"/>
                </w:rPr>
                <w:t>required field</w:t>
              </w:r>
            </w:ins>
          </w:p>
        </w:tc>
        <w:tc>
          <w:tcPr>
            <w:tcW w:w="4158" w:type="dxa"/>
            <w:tcPrChange w:id="139" w:author="Connor Goudie" w:date="2016-03-06T13:39:00Z">
              <w:tcPr>
                <w:tcW w:w="3164" w:type="dxa"/>
                <w:gridSpan w:val="2"/>
              </w:tcPr>
            </w:tcPrChange>
          </w:tcPr>
          <w:p w14:paraId="000BF512" w14:textId="02EA5F9D" w:rsidR="0000463C" w:rsidRDefault="00747464">
            <w:pPr>
              <w:rPr>
                <w:ins w:id="140" w:author="Connor Goudie" w:date="2016-03-06T13:11:00Z"/>
                <w:lang w:val="en-US" w:eastAsia="zh-CN"/>
              </w:rPr>
            </w:pPr>
            <w:ins w:id="141" w:author="Connor Goudie" w:date="2016-03-06T13:37:00Z">
              <w:r>
                <w:rPr>
                  <w:lang w:val="en-US" w:eastAsia="zh-CN"/>
                </w:rPr>
                <w:t>Email will be log in name, and provides a way for the restaurant to contact the user regarding catering</w:t>
              </w:r>
            </w:ins>
          </w:p>
        </w:tc>
      </w:tr>
      <w:tr w:rsidR="00BF710D" w14:paraId="08AEEA96" w14:textId="77777777" w:rsidTr="00747464">
        <w:trPr>
          <w:trHeight w:val="372"/>
          <w:ins w:id="142" w:author="Connor Goudie" w:date="2016-03-06T12:58:00Z"/>
          <w:trPrChange w:id="143" w:author="Connor Goudie" w:date="2016-03-06T13:39:00Z">
            <w:trPr>
              <w:gridAfter w:val="0"/>
            </w:trPr>
          </w:trPrChange>
        </w:trPr>
        <w:tc>
          <w:tcPr>
            <w:tcW w:w="3120" w:type="dxa"/>
            <w:tcPrChange w:id="144" w:author="Connor Goudie" w:date="2016-03-06T13:39:00Z">
              <w:tcPr>
                <w:tcW w:w="3116" w:type="dxa"/>
              </w:tcPr>
            </w:tcPrChange>
          </w:tcPr>
          <w:p w14:paraId="48858AAC" w14:textId="439DE3B9" w:rsidR="00BF710D" w:rsidRDefault="00BF710D">
            <w:pPr>
              <w:rPr>
                <w:ins w:id="145" w:author="Connor Goudie" w:date="2016-03-06T12:58:00Z"/>
                <w:lang w:val="en-US" w:eastAsia="zh-CN"/>
              </w:rPr>
            </w:pPr>
            <w:ins w:id="146" w:author="Connor Goudie" w:date="2016-03-06T13:01:00Z">
              <w:r>
                <w:rPr>
                  <w:lang w:val="en-US" w:eastAsia="zh-CN"/>
                </w:rPr>
                <w:t>firstN</w:t>
              </w:r>
            </w:ins>
            <w:ins w:id="147" w:author="Connor Goudie" w:date="2016-03-06T13:00:00Z">
              <w:r>
                <w:rPr>
                  <w:lang w:val="en-US" w:eastAsia="zh-CN"/>
                </w:rPr>
                <w:t>ame</w:t>
              </w:r>
            </w:ins>
          </w:p>
        </w:tc>
        <w:tc>
          <w:tcPr>
            <w:tcW w:w="3638" w:type="dxa"/>
            <w:tcPrChange w:id="148" w:author="Connor Goudie" w:date="2016-03-06T13:39:00Z">
              <w:tcPr>
                <w:tcW w:w="3117" w:type="dxa"/>
                <w:gridSpan w:val="2"/>
              </w:tcPr>
            </w:tcPrChange>
          </w:tcPr>
          <w:p w14:paraId="4625B390" w14:textId="38283C19" w:rsidR="00BF710D" w:rsidRDefault="00E91893">
            <w:pPr>
              <w:rPr>
                <w:ins w:id="149" w:author="Connor Goudie" w:date="2016-03-06T12:58:00Z"/>
                <w:lang w:val="en-US" w:eastAsia="zh-CN"/>
              </w:rPr>
            </w:pPr>
            <w:ins w:id="150" w:author="Connor Goudie" w:date="2016-03-06T13:24:00Z">
              <w:r>
                <w:rPr>
                  <w:lang w:val="en-US" w:eastAsia="zh-CN"/>
                </w:rPr>
                <w:t xml:space="preserve">Any text, </w:t>
              </w:r>
            </w:ins>
            <w:ins w:id="151" w:author="Connor Goudie" w:date="2016-03-06T14:02:00Z">
              <w:r w:rsidR="00FD3FF2">
                <w:rPr>
                  <w:lang w:val="en-US" w:eastAsia="zh-CN"/>
                </w:rPr>
                <w:t>required field</w:t>
              </w:r>
            </w:ins>
          </w:p>
        </w:tc>
        <w:tc>
          <w:tcPr>
            <w:tcW w:w="4158" w:type="dxa"/>
            <w:tcPrChange w:id="152" w:author="Connor Goudie" w:date="2016-03-06T13:39:00Z">
              <w:tcPr>
                <w:tcW w:w="3117" w:type="dxa"/>
                <w:gridSpan w:val="2"/>
              </w:tcPr>
            </w:tcPrChange>
          </w:tcPr>
          <w:p w14:paraId="2F66754D" w14:textId="504AC2CC" w:rsidR="00BF710D" w:rsidRDefault="00FD3FF2">
            <w:pPr>
              <w:rPr>
                <w:ins w:id="153" w:author="Connor Goudie" w:date="2016-03-06T12:58:00Z"/>
                <w:lang w:val="en-US" w:eastAsia="zh-CN"/>
              </w:rPr>
            </w:pPr>
            <w:ins w:id="154" w:author="Connor Goudie" w:date="2016-03-06T14:00:00Z">
              <w:r>
                <w:rPr>
                  <w:lang w:val="en-US" w:eastAsia="zh-CN"/>
                </w:rPr>
                <w:t>Name provided to make communication between restaurant and user easier</w:t>
              </w:r>
            </w:ins>
          </w:p>
        </w:tc>
      </w:tr>
      <w:tr w:rsidR="00BF710D" w14:paraId="65946CE6" w14:textId="77777777" w:rsidTr="00747464">
        <w:tblPrEx>
          <w:tblPrExChange w:id="155" w:author="Connor Goudie" w:date="2016-03-06T13:39:00Z">
            <w:tblPrEx>
              <w:tblW w:w="9491" w:type="dxa"/>
            </w:tblPrEx>
          </w:tblPrExChange>
        </w:tblPrEx>
        <w:trPr>
          <w:trHeight w:val="372"/>
          <w:ins w:id="156" w:author="Connor Goudie" w:date="2016-03-06T12:59:00Z"/>
          <w:trPrChange w:id="157" w:author="Connor Goudie" w:date="2016-03-06T13:39:00Z">
            <w:trPr>
              <w:trHeight w:val="372"/>
            </w:trPr>
          </w:trPrChange>
        </w:trPr>
        <w:tc>
          <w:tcPr>
            <w:tcW w:w="3120" w:type="dxa"/>
            <w:tcPrChange w:id="158" w:author="Connor Goudie" w:date="2016-03-06T13:39:00Z">
              <w:tcPr>
                <w:tcW w:w="3163" w:type="dxa"/>
                <w:gridSpan w:val="2"/>
              </w:tcPr>
            </w:tcPrChange>
          </w:tcPr>
          <w:p w14:paraId="4CAF1966" w14:textId="6C9BD325" w:rsidR="00BF710D" w:rsidRDefault="00BF710D">
            <w:pPr>
              <w:rPr>
                <w:ins w:id="159" w:author="Connor Goudie" w:date="2016-03-06T12:59:00Z"/>
                <w:lang w:val="en-US" w:eastAsia="zh-CN"/>
              </w:rPr>
            </w:pPr>
            <w:ins w:id="160" w:author="Connor Goudie" w:date="2016-03-06T13:00:00Z">
              <w:r>
                <w:rPr>
                  <w:lang w:val="en-US" w:eastAsia="zh-CN"/>
                </w:rPr>
                <w:t>lastName</w:t>
              </w:r>
            </w:ins>
          </w:p>
        </w:tc>
        <w:tc>
          <w:tcPr>
            <w:tcW w:w="3638" w:type="dxa"/>
            <w:tcPrChange w:id="161" w:author="Connor Goudie" w:date="2016-03-06T13:39:00Z">
              <w:tcPr>
                <w:tcW w:w="3164" w:type="dxa"/>
                <w:gridSpan w:val="2"/>
              </w:tcPr>
            </w:tcPrChange>
          </w:tcPr>
          <w:p w14:paraId="746E4C59" w14:textId="3EEEFA70" w:rsidR="00BF710D" w:rsidRDefault="00FD3FF2">
            <w:pPr>
              <w:rPr>
                <w:ins w:id="162" w:author="Connor Goudie" w:date="2016-03-06T12:59:00Z"/>
                <w:lang w:val="en-US" w:eastAsia="zh-CN"/>
              </w:rPr>
            </w:pPr>
            <w:ins w:id="163" w:author="Connor Goudie" w:date="2016-03-06T13:24:00Z">
              <w:r>
                <w:rPr>
                  <w:lang w:val="en-US" w:eastAsia="zh-CN"/>
                </w:rPr>
                <w:t>Any text</w:t>
              </w:r>
            </w:ins>
            <w:ins w:id="164" w:author="Connor Goudie" w:date="2016-03-06T14:02:00Z">
              <w:r>
                <w:rPr>
                  <w:lang w:val="en-US" w:eastAsia="zh-CN"/>
                </w:rPr>
                <w:t xml:space="preserve"> required field</w:t>
              </w:r>
            </w:ins>
          </w:p>
        </w:tc>
        <w:tc>
          <w:tcPr>
            <w:tcW w:w="4158" w:type="dxa"/>
            <w:tcPrChange w:id="165" w:author="Connor Goudie" w:date="2016-03-06T13:39:00Z">
              <w:tcPr>
                <w:tcW w:w="3164" w:type="dxa"/>
                <w:gridSpan w:val="2"/>
              </w:tcPr>
            </w:tcPrChange>
          </w:tcPr>
          <w:p w14:paraId="4673DA8F" w14:textId="2C292BCE" w:rsidR="00BF710D" w:rsidRDefault="00FD3FF2">
            <w:pPr>
              <w:rPr>
                <w:ins w:id="166" w:author="Connor Goudie" w:date="2016-03-06T12:59:00Z"/>
                <w:lang w:val="en-US" w:eastAsia="zh-CN"/>
              </w:rPr>
            </w:pPr>
            <w:ins w:id="167" w:author="Connor Goudie" w:date="2016-03-06T14:00:00Z">
              <w:r>
                <w:rPr>
                  <w:lang w:val="en-US" w:eastAsia="zh-CN"/>
                </w:rPr>
                <w:t>Name provided to make communication between restaurant and user easier</w:t>
              </w:r>
            </w:ins>
          </w:p>
        </w:tc>
      </w:tr>
      <w:tr w:rsidR="0007660E" w14:paraId="65BB4F25" w14:textId="77777777" w:rsidTr="00747464">
        <w:tblPrEx>
          <w:tblPrExChange w:id="168" w:author="Connor Goudie" w:date="2016-03-06T13:39:00Z">
            <w:tblPrEx>
              <w:tblW w:w="9491" w:type="dxa"/>
            </w:tblPrEx>
          </w:tblPrExChange>
        </w:tblPrEx>
        <w:trPr>
          <w:trHeight w:val="372"/>
          <w:ins w:id="169" w:author="Connor Goudie" w:date="2016-03-06T12:59:00Z"/>
          <w:trPrChange w:id="170" w:author="Connor Goudie" w:date="2016-03-06T13:39:00Z">
            <w:trPr>
              <w:trHeight w:val="372"/>
            </w:trPr>
          </w:trPrChange>
        </w:trPr>
        <w:tc>
          <w:tcPr>
            <w:tcW w:w="3120" w:type="dxa"/>
            <w:tcPrChange w:id="171" w:author="Connor Goudie" w:date="2016-03-06T13:39:00Z">
              <w:tcPr>
                <w:tcW w:w="3163" w:type="dxa"/>
                <w:gridSpan w:val="2"/>
              </w:tcPr>
            </w:tcPrChange>
          </w:tcPr>
          <w:p w14:paraId="0A22A24D" w14:textId="7077E514" w:rsidR="0007660E" w:rsidRDefault="0007660E" w:rsidP="0007660E">
            <w:pPr>
              <w:rPr>
                <w:ins w:id="172" w:author="Connor Goudie" w:date="2016-03-06T12:59:00Z"/>
                <w:lang w:val="en-US" w:eastAsia="zh-CN"/>
              </w:rPr>
            </w:pPr>
            <w:ins w:id="173" w:author="Connor Goudie" w:date="2016-03-06T13:00:00Z">
              <w:r>
                <w:rPr>
                  <w:lang w:val="en-US" w:eastAsia="zh-CN"/>
                </w:rPr>
                <w:t>address</w:t>
              </w:r>
            </w:ins>
          </w:p>
        </w:tc>
        <w:tc>
          <w:tcPr>
            <w:tcW w:w="3638" w:type="dxa"/>
            <w:tcPrChange w:id="174" w:author="Connor Goudie" w:date="2016-03-06T13:39:00Z">
              <w:tcPr>
                <w:tcW w:w="3164" w:type="dxa"/>
                <w:gridSpan w:val="2"/>
              </w:tcPr>
            </w:tcPrChange>
          </w:tcPr>
          <w:p w14:paraId="6DB92947" w14:textId="4FD8C9BD" w:rsidR="0007660E" w:rsidRDefault="0007660E" w:rsidP="0007660E">
            <w:pPr>
              <w:rPr>
                <w:ins w:id="175" w:author="Connor Goudie" w:date="2016-03-06T12:59:00Z"/>
                <w:lang w:val="en-US" w:eastAsia="zh-CN"/>
              </w:rPr>
            </w:pPr>
            <w:ins w:id="176" w:author="Connor Goudie" w:date="2016-03-06T13:26:00Z">
              <w:r>
                <w:rPr>
                  <w:lang w:val="en-US" w:eastAsia="zh-CN"/>
                </w:rPr>
                <w:t>Any text,</w:t>
              </w:r>
            </w:ins>
            <w:ins w:id="177" w:author="Connor Goudie" w:date="2016-03-06T13:59:00Z">
              <w:r w:rsidR="00FD3FF2">
                <w:rPr>
                  <w:lang w:val="en-US" w:eastAsia="zh-CN"/>
                </w:rPr>
                <w:t xml:space="preserve"> required field</w:t>
              </w:r>
            </w:ins>
          </w:p>
        </w:tc>
        <w:tc>
          <w:tcPr>
            <w:tcW w:w="4158" w:type="dxa"/>
            <w:tcPrChange w:id="178" w:author="Connor Goudie" w:date="2016-03-06T13:39:00Z">
              <w:tcPr>
                <w:tcW w:w="3164" w:type="dxa"/>
                <w:gridSpan w:val="2"/>
              </w:tcPr>
            </w:tcPrChange>
          </w:tcPr>
          <w:p w14:paraId="737189AB" w14:textId="4E5DECF2" w:rsidR="0007660E" w:rsidRDefault="00FD3FF2" w:rsidP="0007660E">
            <w:pPr>
              <w:rPr>
                <w:ins w:id="179" w:author="Connor Goudie" w:date="2016-03-06T12:59:00Z"/>
                <w:lang w:val="en-US" w:eastAsia="zh-CN"/>
              </w:rPr>
            </w:pPr>
            <w:ins w:id="180" w:author="Connor Goudie" w:date="2016-03-06T14:01:00Z">
              <w:r>
                <w:rPr>
                  <w:lang w:val="en-US" w:eastAsia="zh-CN"/>
                </w:rPr>
                <w:t>Address must be provided so restaurant knows where to deliver food</w:t>
              </w:r>
            </w:ins>
          </w:p>
        </w:tc>
      </w:tr>
      <w:tr w:rsidR="00BF710D" w14:paraId="0949B771" w14:textId="77777777" w:rsidTr="00747464">
        <w:tblPrEx>
          <w:tblPrExChange w:id="181" w:author="Connor Goudie" w:date="2016-03-06T13:39:00Z">
            <w:tblPrEx>
              <w:tblW w:w="9491" w:type="dxa"/>
            </w:tblPrEx>
          </w:tblPrExChange>
        </w:tblPrEx>
        <w:trPr>
          <w:trHeight w:val="372"/>
          <w:ins w:id="182" w:author="Connor Goudie" w:date="2016-03-06T12:59:00Z"/>
          <w:trPrChange w:id="183" w:author="Connor Goudie" w:date="2016-03-06T13:39:00Z">
            <w:trPr>
              <w:trHeight w:val="372"/>
            </w:trPr>
          </w:trPrChange>
        </w:trPr>
        <w:tc>
          <w:tcPr>
            <w:tcW w:w="3120" w:type="dxa"/>
            <w:tcPrChange w:id="184" w:author="Connor Goudie" w:date="2016-03-06T13:39:00Z">
              <w:tcPr>
                <w:tcW w:w="3163" w:type="dxa"/>
                <w:gridSpan w:val="2"/>
              </w:tcPr>
            </w:tcPrChange>
          </w:tcPr>
          <w:p w14:paraId="5DD8192E" w14:textId="2000688A" w:rsidR="00BF710D" w:rsidRDefault="00BF710D">
            <w:pPr>
              <w:rPr>
                <w:ins w:id="185" w:author="Connor Goudie" w:date="2016-03-06T12:59:00Z"/>
                <w:lang w:val="en-US" w:eastAsia="zh-CN"/>
              </w:rPr>
            </w:pPr>
            <w:ins w:id="186" w:author="Connor Goudie" w:date="2016-03-06T13:00:00Z">
              <w:r>
                <w:rPr>
                  <w:lang w:val="en-US" w:eastAsia="zh-CN"/>
                </w:rPr>
                <w:t>postalCode</w:t>
              </w:r>
            </w:ins>
          </w:p>
        </w:tc>
        <w:tc>
          <w:tcPr>
            <w:tcW w:w="3638" w:type="dxa"/>
            <w:tcPrChange w:id="187" w:author="Connor Goudie" w:date="2016-03-06T13:39:00Z">
              <w:tcPr>
                <w:tcW w:w="3164" w:type="dxa"/>
                <w:gridSpan w:val="2"/>
              </w:tcPr>
            </w:tcPrChange>
          </w:tcPr>
          <w:p w14:paraId="464AD247" w14:textId="6D586E39" w:rsidR="00BF710D" w:rsidRDefault="0000463C">
            <w:pPr>
              <w:rPr>
                <w:ins w:id="188" w:author="Connor Goudie" w:date="2016-03-06T12:59:00Z"/>
                <w:lang w:val="en-US" w:eastAsia="zh-CN"/>
              </w:rPr>
            </w:pPr>
            <w:ins w:id="189" w:author="Connor Goudie" w:date="2016-03-06T13:14:00Z">
              <w:r>
                <w:rPr>
                  <w:lang w:val="en-US" w:eastAsia="zh-CN"/>
                </w:rPr>
                <w:t>RegExp</w:t>
              </w:r>
            </w:ins>
            <w:ins w:id="190" w:author="Connor Goudie" w:date="2016-03-06T13:25:00Z">
              <w:r w:rsidR="0007660E">
                <w:rPr>
                  <w:lang w:val="en-US" w:eastAsia="zh-CN"/>
                </w:rPr>
                <w:t xml:space="preserve"> pattern: </w:t>
              </w:r>
              <w:r w:rsidR="0007660E" w:rsidRPr="0007660E">
                <w:rPr>
                  <w:lang w:val="en-US" w:eastAsia="zh-CN"/>
                </w:rPr>
                <w:t>[a-zA-Z][1-9][a-zA-Z]?\s[1-9][a-zA-Z][1-9]</w:t>
              </w:r>
            </w:ins>
            <w:ins w:id="191" w:author="Connor Goudie" w:date="2016-03-06T14:02:00Z">
              <w:r w:rsidR="00FD3FF2">
                <w:rPr>
                  <w:lang w:val="en-US" w:eastAsia="zh-CN"/>
                </w:rPr>
                <w:t xml:space="preserve"> required field</w:t>
              </w:r>
            </w:ins>
          </w:p>
        </w:tc>
        <w:tc>
          <w:tcPr>
            <w:tcW w:w="4158" w:type="dxa"/>
            <w:tcPrChange w:id="192" w:author="Connor Goudie" w:date="2016-03-06T13:39:00Z">
              <w:tcPr>
                <w:tcW w:w="3164" w:type="dxa"/>
                <w:gridSpan w:val="2"/>
              </w:tcPr>
            </w:tcPrChange>
          </w:tcPr>
          <w:p w14:paraId="3F71BC18" w14:textId="3287B07D" w:rsidR="00BF710D" w:rsidRDefault="008F7707">
            <w:pPr>
              <w:rPr>
                <w:ins w:id="193" w:author="Connor Goudie" w:date="2016-03-06T12:59:00Z"/>
                <w:lang w:val="en-US" w:eastAsia="zh-CN"/>
              </w:rPr>
            </w:pPr>
            <w:ins w:id="194" w:author="Connor Goudie" w:date="2016-03-06T14:01:00Z">
              <w:r>
                <w:rPr>
                  <w:lang w:val="en-US" w:eastAsia="zh-CN"/>
                </w:rPr>
                <w:t>Postal code</w:t>
              </w:r>
              <w:r w:rsidR="00FD3FF2">
                <w:rPr>
                  <w:lang w:val="en-US" w:eastAsia="zh-CN"/>
                </w:rPr>
                <w:t xml:space="preserve"> must be provided so restaurant knows where to deliver food</w:t>
              </w:r>
            </w:ins>
          </w:p>
        </w:tc>
      </w:tr>
      <w:tr w:rsidR="00BF710D" w14:paraId="2E3EA409" w14:textId="77777777" w:rsidTr="00747464">
        <w:tblPrEx>
          <w:tblPrExChange w:id="195" w:author="Connor Goudie" w:date="2016-03-06T13:39:00Z">
            <w:tblPrEx>
              <w:tblW w:w="9491" w:type="dxa"/>
            </w:tblPrEx>
          </w:tblPrExChange>
        </w:tblPrEx>
        <w:trPr>
          <w:trHeight w:val="372"/>
          <w:ins w:id="196" w:author="Connor Goudie" w:date="2016-03-06T13:00:00Z"/>
          <w:trPrChange w:id="197" w:author="Connor Goudie" w:date="2016-03-06T13:39:00Z">
            <w:trPr>
              <w:trHeight w:val="372"/>
            </w:trPr>
          </w:trPrChange>
        </w:trPr>
        <w:tc>
          <w:tcPr>
            <w:tcW w:w="3120" w:type="dxa"/>
            <w:tcPrChange w:id="198" w:author="Connor Goudie" w:date="2016-03-06T13:39:00Z">
              <w:tcPr>
                <w:tcW w:w="3163" w:type="dxa"/>
                <w:gridSpan w:val="2"/>
              </w:tcPr>
            </w:tcPrChange>
          </w:tcPr>
          <w:p w14:paraId="4056C6F0" w14:textId="23DE7D7A" w:rsidR="00BF710D" w:rsidRDefault="00BF710D">
            <w:pPr>
              <w:rPr>
                <w:ins w:id="199" w:author="Connor Goudie" w:date="2016-03-06T13:00:00Z"/>
                <w:lang w:val="en-US" w:eastAsia="zh-CN"/>
              </w:rPr>
            </w:pPr>
            <w:ins w:id="200" w:author="Connor Goudie" w:date="2016-03-06T13:00:00Z">
              <w:r>
                <w:rPr>
                  <w:lang w:val="en-US" w:eastAsia="zh-CN"/>
                </w:rPr>
                <w:t>phone0</w:t>
              </w:r>
            </w:ins>
          </w:p>
        </w:tc>
        <w:tc>
          <w:tcPr>
            <w:tcW w:w="3638" w:type="dxa"/>
            <w:tcPrChange w:id="201" w:author="Connor Goudie" w:date="2016-03-06T13:39:00Z">
              <w:tcPr>
                <w:tcW w:w="3164" w:type="dxa"/>
                <w:gridSpan w:val="2"/>
              </w:tcPr>
            </w:tcPrChange>
          </w:tcPr>
          <w:p w14:paraId="5C1ACCF6" w14:textId="5DFD57FF" w:rsidR="00BF710D" w:rsidRDefault="0000463C">
            <w:pPr>
              <w:rPr>
                <w:ins w:id="202" w:author="Connor Goudie" w:date="2016-03-06T13:00:00Z"/>
                <w:lang w:val="en-US" w:eastAsia="zh-CN"/>
              </w:rPr>
            </w:pPr>
            <w:ins w:id="203" w:author="Connor Goudie" w:date="2016-03-06T13:14:00Z">
              <w:r>
                <w:rPr>
                  <w:lang w:val="en-US" w:eastAsia="zh-CN"/>
                </w:rPr>
                <w:t>RegExp</w:t>
              </w:r>
            </w:ins>
            <w:ins w:id="204" w:author="Connor Goudie" w:date="2016-03-06T13:25:00Z">
              <w:r w:rsidR="0007660E">
                <w:rPr>
                  <w:lang w:val="en-US" w:eastAsia="zh-CN"/>
                </w:rPr>
                <w:t xml:space="preserve"> pattern: </w:t>
              </w:r>
              <w:r w:rsidR="0007660E" w:rsidRPr="0007660E">
                <w:rPr>
                  <w:lang w:val="en-US" w:eastAsia="zh-CN"/>
                </w:rPr>
                <w:t>[0-9]{3}</w:t>
              </w:r>
            </w:ins>
          </w:p>
        </w:tc>
        <w:tc>
          <w:tcPr>
            <w:tcW w:w="4158" w:type="dxa"/>
            <w:tcPrChange w:id="205" w:author="Connor Goudie" w:date="2016-03-06T13:39:00Z">
              <w:tcPr>
                <w:tcW w:w="3164" w:type="dxa"/>
                <w:gridSpan w:val="2"/>
              </w:tcPr>
            </w:tcPrChange>
          </w:tcPr>
          <w:p w14:paraId="0B35E92A" w14:textId="7C961A29" w:rsidR="00BF710D" w:rsidRDefault="00FD3FF2">
            <w:pPr>
              <w:rPr>
                <w:ins w:id="206" w:author="Connor Goudie" w:date="2016-03-06T13:00:00Z"/>
                <w:lang w:val="en-US" w:eastAsia="zh-CN"/>
              </w:rPr>
            </w:pPr>
            <w:ins w:id="207" w:author="Connor Goudie" w:date="2016-03-06T14:03:00Z">
              <w:r>
                <w:rPr>
                  <w:lang w:val="en-US" w:eastAsia="zh-CN"/>
                </w:rPr>
                <w:t>Not required but makes communication easier</w:t>
              </w:r>
            </w:ins>
          </w:p>
        </w:tc>
      </w:tr>
      <w:tr w:rsidR="00BF710D" w14:paraId="255BFCA9" w14:textId="77777777" w:rsidTr="00747464">
        <w:tblPrEx>
          <w:tblPrExChange w:id="208" w:author="Connor Goudie" w:date="2016-03-06T13:39:00Z">
            <w:tblPrEx>
              <w:tblW w:w="9491" w:type="dxa"/>
            </w:tblPrEx>
          </w:tblPrExChange>
        </w:tblPrEx>
        <w:trPr>
          <w:trHeight w:val="372"/>
          <w:ins w:id="209" w:author="Connor Goudie" w:date="2016-03-06T13:00:00Z"/>
          <w:trPrChange w:id="210" w:author="Connor Goudie" w:date="2016-03-06T13:39:00Z">
            <w:trPr>
              <w:trHeight w:val="372"/>
            </w:trPr>
          </w:trPrChange>
        </w:trPr>
        <w:tc>
          <w:tcPr>
            <w:tcW w:w="3120" w:type="dxa"/>
            <w:tcPrChange w:id="211" w:author="Connor Goudie" w:date="2016-03-06T13:39:00Z">
              <w:tcPr>
                <w:tcW w:w="3163" w:type="dxa"/>
                <w:gridSpan w:val="2"/>
              </w:tcPr>
            </w:tcPrChange>
          </w:tcPr>
          <w:p w14:paraId="3427B474" w14:textId="1BFF5CAE" w:rsidR="00BF710D" w:rsidRDefault="00BF710D">
            <w:pPr>
              <w:rPr>
                <w:ins w:id="212" w:author="Connor Goudie" w:date="2016-03-06T13:00:00Z"/>
                <w:lang w:val="en-US" w:eastAsia="zh-CN"/>
              </w:rPr>
            </w:pPr>
            <w:ins w:id="213" w:author="Connor Goudie" w:date="2016-03-06T13:02:00Z">
              <w:r>
                <w:rPr>
                  <w:lang w:val="en-US" w:eastAsia="zh-CN"/>
                </w:rPr>
                <w:t>phone1</w:t>
              </w:r>
            </w:ins>
          </w:p>
        </w:tc>
        <w:tc>
          <w:tcPr>
            <w:tcW w:w="3638" w:type="dxa"/>
            <w:tcPrChange w:id="214" w:author="Connor Goudie" w:date="2016-03-06T13:39:00Z">
              <w:tcPr>
                <w:tcW w:w="3164" w:type="dxa"/>
                <w:gridSpan w:val="2"/>
              </w:tcPr>
            </w:tcPrChange>
          </w:tcPr>
          <w:p w14:paraId="72428F0B" w14:textId="6E6399AE" w:rsidR="00BF710D" w:rsidRDefault="0000463C">
            <w:pPr>
              <w:rPr>
                <w:ins w:id="215" w:author="Connor Goudie" w:date="2016-03-06T13:00:00Z"/>
                <w:lang w:val="en-US" w:eastAsia="zh-CN"/>
              </w:rPr>
            </w:pPr>
            <w:ins w:id="216" w:author="Connor Goudie" w:date="2016-03-06T13:14:00Z">
              <w:r>
                <w:rPr>
                  <w:lang w:val="en-US" w:eastAsia="zh-CN"/>
                </w:rPr>
                <w:t>RegExp</w:t>
              </w:r>
            </w:ins>
            <w:ins w:id="217" w:author="Connor Goudie" w:date="2016-03-06T13:25:00Z">
              <w:r w:rsidR="0007660E">
                <w:rPr>
                  <w:lang w:val="en-US" w:eastAsia="zh-CN"/>
                </w:rPr>
                <w:t xml:space="preserve"> pattern: </w:t>
              </w:r>
              <w:r w:rsidR="0007660E" w:rsidRPr="0007660E">
                <w:rPr>
                  <w:lang w:val="en-US" w:eastAsia="zh-CN"/>
                </w:rPr>
                <w:t>[0-9]{3}</w:t>
              </w:r>
            </w:ins>
          </w:p>
        </w:tc>
        <w:tc>
          <w:tcPr>
            <w:tcW w:w="4158" w:type="dxa"/>
            <w:tcPrChange w:id="218" w:author="Connor Goudie" w:date="2016-03-06T13:39:00Z">
              <w:tcPr>
                <w:tcW w:w="3164" w:type="dxa"/>
                <w:gridSpan w:val="2"/>
              </w:tcPr>
            </w:tcPrChange>
          </w:tcPr>
          <w:p w14:paraId="7E768F14" w14:textId="3BCEDB42" w:rsidR="00BF710D" w:rsidRDefault="00FD3FF2">
            <w:pPr>
              <w:rPr>
                <w:ins w:id="219" w:author="Connor Goudie" w:date="2016-03-06T13:00:00Z"/>
                <w:lang w:val="en-US" w:eastAsia="zh-CN"/>
              </w:rPr>
            </w:pPr>
            <w:ins w:id="220" w:author="Connor Goudie" w:date="2016-03-06T14:03:00Z">
              <w:r>
                <w:rPr>
                  <w:lang w:val="en-US" w:eastAsia="zh-CN"/>
                </w:rPr>
                <w:t>Not required but makes communication easier</w:t>
              </w:r>
            </w:ins>
          </w:p>
        </w:tc>
      </w:tr>
      <w:tr w:rsidR="00BF710D" w14:paraId="72B2450D" w14:textId="77777777" w:rsidTr="00747464">
        <w:tblPrEx>
          <w:tblPrExChange w:id="221" w:author="Connor Goudie" w:date="2016-03-06T13:39:00Z">
            <w:tblPrEx>
              <w:tblW w:w="9491" w:type="dxa"/>
            </w:tblPrEx>
          </w:tblPrExChange>
        </w:tblPrEx>
        <w:trPr>
          <w:trHeight w:val="372"/>
          <w:ins w:id="222" w:author="Connor Goudie" w:date="2016-03-06T13:00:00Z"/>
          <w:trPrChange w:id="223" w:author="Connor Goudie" w:date="2016-03-06T13:39:00Z">
            <w:trPr>
              <w:trHeight w:val="372"/>
            </w:trPr>
          </w:trPrChange>
        </w:trPr>
        <w:tc>
          <w:tcPr>
            <w:tcW w:w="3120" w:type="dxa"/>
            <w:tcPrChange w:id="224" w:author="Connor Goudie" w:date="2016-03-06T13:39:00Z">
              <w:tcPr>
                <w:tcW w:w="3163" w:type="dxa"/>
                <w:gridSpan w:val="2"/>
              </w:tcPr>
            </w:tcPrChange>
          </w:tcPr>
          <w:p w14:paraId="54F8A5C0" w14:textId="2B9E1955" w:rsidR="00BF710D" w:rsidRDefault="00BF710D">
            <w:pPr>
              <w:rPr>
                <w:ins w:id="225" w:author="Connor Goudie" w:date="2016-03-06T13:00:00Z"/>
                <w:lang w:val="en-US" w:eastAsia="zh-CN"/>
              </w:rPr>
            </w:pPr>
            <w:ins w:id="226" w:author="Connor Goudie" w:date="2016-03-06T13:02:00Z">
              <w:r>
                <w:rPr>
                  <w:lang w:val="en-US" w:eastAsia="zh-CN"/>
                </w:rPr>
                <w:t>phone2</w:t>
              </w:r>
            </w:ins>
          </w:p>
        </w:tc>
        <w:tc>
          <w:tcPr>
            <w:tcW w:w="3638" w:type="dxa"/>
            <w:tcPrChange w:id="227" w:author="Connor Goudie" w:date="2016-03-06T13:39:00Z">
              <w:tcPr>
                <w:tcW w:w="3164" w:type="dxa"/>
                <w:gridSpan w:val="2"/>
              </w:tcPr>
            </w:tcPrChange>
          </w:tcPr>
          <w:p w14:paraId="61FBA617" w14:textId="1EB69706" w:rsidR="00BF710D" w:rsidRDefault="0000463C">
            <w:pPr>
              <w:rPr>
                <w:ins w:id="228" w:author="Connor Goudie" w:date="2016-03-06T13:00:00Z"/>
                <w:lang w:val="en-US" w:eastAsia="zh-CN"/>
              </w:rPr>
            </w:pPr>
            <w:ins w:id="229" w:author="Connor Goudie" w:date="2016-03-06T13:14:00Z">
              <w:r>
                <w:rPr>
                  <w:lang w:val="en-US" w:eastAsia="zh-CN"/>
                </w:rPr>
                <w:t>RegExp</w:t>
              </w:r>
            </w:ins>
            <w:ins w:id="230" w:author="Connor Goudie" w:date="2016-03-06T13:25:00Z">
              <w:r w:rsidR="0007660E">
                <w:rPr>
                  <w:lang w:val="en-US" w:eastAsia="zh-CN"/>
                </w:rPr>
                <w:t xml:space="preserve"> pattern: [0-9]{4</w:t>
              </w:r>
              <w:r w:rsidR="0007660E" w:rsidRPr="0007660E">
                <w:rPr>
                  <w:lang w:val="en-US" w:eastAsia="zh-CN"/>
                </w:rPr>
                <w:t>}</w:t>
              </w:r>
            </w:ins>
          </w:p>
        </w:tc>
        <w:tc>
          <w:tcPr>
            <w:tcW w:w="4158" w:type="dxa"/>
            <w:tcPrChange w:id="231" w:author="Connor Goudie" w:date="2016-03-06T13:39:00Z">
              <w:tcPr>
                <w:tcW w:w="3164" w:type="dxa"/>
                <w:gridSpan w:val="2"/>
              </w:tcPr>
            </w:tcPrChange>
          </w:tcPr>
          <w:p w14:paraId="0E1FBD6A" w14:textId="09BE51C4" w:rsidR="00BF710D" w:rsidRDefault="00FD3FF2">
            <w:pPr>
              <w:rPr>
                <w:ins w:id="232" w:author="Connor Goudie" w:date="2016-03-06T13:00:00Z"/>
                <w:lang w:val="en-US" w:eastAsia="zh-CN"/>
              </w:rPr>
            </w:pPr>
            <w:ins w:id="233" w:author="Connor Goudie" w:date="2016-03-06T14:03:00Z">
              <w:r>
                <w:rPr>
                  <w:lang w:val="en-US" w:eastAsia="zh-CN"/>
                </w:rPr>
                <w:t>Not required but makes communication easier</w:t>
              </w:r>
            </w:ins>
          </w:p>
        </w:tc>
      </w:tr>
      <w:tr w:rsidR="0007660E" w14:paraId="7FDBAD35" w14:textId="77777777" w:rsidTr="00747464">
        <w:tblPrEx>
          <w:tblPrExChange w:id="234" w:author="Connor Goudie" w:date="2016-03-06T13:39:00Z">
            <w:tblPrEx>
              <w:tblW w:w="9491" w:type="dxa"/>
            </w:tblPrEx>
          </w:tblPrExChange>
        </w:tblPrEx>
        <w:trPr>
          <w:trHeight w:val="372"/>
          <w:ins w:id="235" w:author="Connor Goudie" w:date="2016-03-06T13:00:00Z"/>
          <w:trPrChange w:id="236" w:author="Connor Goudie" w:date="2016-03-06T13:39:00Z">
            <w:trPr>
              <w:trHeight w:val="372"/>
            </w:trPr>
          </w:trPrChange>
        </w:trPr>
        <w:tc>
          <w:tcPr>
            <w:tcW w:w="3120" w:type="dxa"/>
            <w:tcPrChange w:id="237" w:author="Connor Goudie" w:date="2016-03-06T13:39:00Z">
              <w:tcPr>
                <w:tcW w:w="3163" w:type="dxa"/>
                <w:gridSpan w:val="2"/>
              </w:tcPr>
            </w:tcPrChange>
          </w:tcPr>
          <w:p w14:paraId="3C0FF0BE" w14:textId="6A947ACB" w:rsidR="0007660E" w:rsidRDefault="0007660E" w:rsidP="0007660E">
            <w:pPr>
              <w:rPr>
                <w:ins w:id="238" w:author="Connor Goudie" w:date="2016-03-06T13:00:00Z"/>
                <w:lang w:val="en-US" w:eastAsia="zh-CN"/>
              </w:rPr>
            </w:pPr>
            <w:ins w:id="239" w:author="Connor Goudie" w:date="2016-03-06T13:07:00Z">
              <w:r>
                <w:rPr>
                  <w:lang w:val="en-US" w:eastAsia="zh-CN"/>
                </w:rPr>
                <w:t>signUp</w:t>
              </w:r>
            </w:ins>
            <w:ins w:id="240" w:author="Connor Goudie" w:date="2016-03-06T13:02:00Z">
              <w:r>
                <w:rPr>
                  <w:lang w:val="en-US" w:eastAsia="zh-CN"/>
                </w:rPr>
                <w:t>Password</w:t>
              </w:r>
            </w:ins>
          </w:p>
        </w:tc>
        <w:tc>
          <w:tcPr>
            <w:tcW w:w="3638" w:type="dxa"/>
            <w:tcPrChange w:id="241" w:author="Connor Goudie" w:date="2016-03-06T13:39:00Z">
              <w:tcPr>
                <w:tcW w:w="3164" w:type="dxa"/>
                <w:gridSpan w:val="2"/>
              </w:tcPr>
            </w:tcPrChange>
          </w:tcPr>
          <w:p w14:paraId="4A938DF4" w14:textId="5AA77671" w:rsidR="0007660E" w:rsidRDefault="0007660E" w:rsidP="0007660E">
            <w:pPr>
              <w:rPr>
                <w:ins w:id="242" w:author="Connor Goudie" w:date="2016-03-06T13:00:00Z"/>
                <w:lang w:val="en-US" w:eastAsia="zh-CN"/>
              </w:rPr>
            </w:pPr>
            <w:ins w:id="243" w:author="Connor Goudie" w:date="2016-03-06T13:26:00Z">
              <w:r>
                <w:rPr>
                  <w:lang w:val="en-US" w:eastAsia="zh-CN"/>
                </w:rPr>
                <w:t xml:space="preserve">Any text, </w:t>
              </w:r>
            </w:ins>
            <w:ins w:id="244" w:author="Connor Goudie" w:date="2016-03-06T14:02:00Z">
              <w:r w:rsidR="00FD3FF2">
                <w:rPr>
                  <w:lang w:val="en-US" w:eastAsia="zh-CN"/>
                </w:rPr>
                <w:t>required field</w:t>
              </w:r>
            </w:ins>
            <w:ins w:id="245" w:author="Connor Goudie" w:date="2016-03-06T13:27:00Z">
              <w:r>
                <w:rPr>
                  <w:lang w:val="en-US" w:eastAsia="zh-CN"/>
                </w:rPr>
                <w:t>, must be same as rePassword</w:t>
              </w:r>
            </w:ins>
          </w:p>
        </w:tc>
        <w:tc>
          <w:tcPr>
            <w:tcW w:w="4158" w:type="dxa"/>
            <w:tcPrChange w:id="246" w:author="Connor Goudie" w:date="2016-03-06T13:39:00Z">
              <w:tcPr>
                <w:tcW w:w="3164" w:type="dxa"/>
                <w:gridSpan w:val="2"/>
              </w:tcPr>
            </w:tcPrChange>
          </w:tcPr>
          <w:p w14:paraId="19B996D2" w14:textId="742D6437" w:rsidR="0007660E" w:rsidRDefault="00FD3FF2" w:rsidP="0007660E">
            <w:pPr>
              <w:rPr>
                <w:ins w:id="247" w:author="Connor Goudie" w:date="2016-03-06T13:00:00Z"/>
                <w:lang w:val="en-US" w:eastAsia="zh-CN"/>
              </w:rPr>
            </w:pPr>
            <w:ins w:id="248" w:author="Connor Goudie" w:date="2016-03-06T14:06:00Z">
              <w:r>
                <w:rPr>
                  <w:lang w:val="en-US" w:eastAsia="zh-CN"/>
                </w:rPr>
                <w:t>Security for user so someone else doesn’t fill orders in their name</w:t>
              </w:r>
            </w:ins>
          </w:p>
        </w:tc>
      </w:tr>
      <w:tr w:rsidR="0007660E" w14:paraId="0F5E76B1" w14:textId="77777777" w:rsidTr="00747464">
        <w:tblPrEx>
          <w:tblPrExChange w:id="249" w:author="Connor Goudie" w:date="2016-03-06T13:39:00Z">
            <w:tblPrEx>
              <w:tblW w:w="9491" w:type="dxa"/>
            </w:tblPrEx>
          </w:tblPrExChange>
        </w:tblPrEx>
        <w:trPr>
          <w:trHeight w:val="372"/>
          <w:ins w:id="250" w:author="Connor Goudie" w:date="2016-03-06T13:00:00Z"/>
          <w:trPrChange w:id="251" w:author="Connor Goudie" w:date="2016-03-06T13:39:00Z">
            <w:trPr>
              <w:trHeight w:val="372"/>
            </w:trPr>
          </w:trPrChange>
        </w:trPr>
        <w:tc>
          <w:tcPr>
            <w:tcW w:w="3120" w:type="dxa"/>
            <w:tcPrChange w:id="252" w:author="Connor Goudie" w:date="2016-03-06T13:39:00Z">
              <w:tcPr>
                <w:tcW w:w="3163" w:type="dxa"/>
                <w:gridSpan w:val="2"/>
              </w:tcPr>
            </w:tcPrChange>
          </w:tcPr>
          <w:p w14:paraId="2990CFED" w14:textId="63E7E4B9" w:rsidR="0007660E" w:rsidRDefault="0007660E" w:rsidP="0007660E">
            <w:pPr>
              <w:rPr>
                <w:ins w:id="253" w:author="Connor Goudie" w:date="2016-03-06T13:00:00Z"/>
                <w:lang w:val="en-US" w:eastAsia="zh-CN"/>
              </w:rPr>
            </w:pPr>
            <w:ins w:id="254" w:author="Connor Goudie" w:date="2016-03-06T13:02:00Z">
              <w:r>
                <w:rPr>
                  <w:lang w:val="en-US" w:eastAsia="zh-CN"/>
                </w:rPr>
                <w:t>rePassword</w:t>
              </w:r>
            </w:ins>
          </w:p>
        </w:tc>
        <w:tc>
          <w:tcPr>
            <w:tcW w:w="3638" w:type="dxa"/>
            <w:tcPrChange w:id="255" w:author="Connor Goudie" w:date="2016-03-06T13:39:00Z">
              <w:tcPr>
                <w:tcW w:w="3164" w:type="dxa"/>
                <w:gridSpan w:val="2"/>
              </w:tcPr>
            </w:tcPrChange>
          </w:tcPr>
          <w:p w14:paraId="338592BC" w14:textId="57CC9061" w:rsidR="0007660E" w:rsidRDefault="0007660E" w:rsidP="0007660E">
            <w:pPr>
              <w:rPr>
                <w:ins w:id="256" w:author="Connor Goudie" w:date="2016-03-06T13:00:00Z"/>
                <w:lang w:val="en-US" w:eastAsia="zh-CN"/>
              </w:rPr>
            </w:pPr>
            <w:ins w:id="257" w:author="Connor Goudie" w:date="2016-03-06T13:26:00Z">
              <w:r>
                <w:rPr>
                  <w:lang w:val="en-US" w:eastAsia="zh-CN"/>
                </w:rPr>
                <w:t xml:space="preserve">Any text, </w:t>
              </w:r>
            </w:ins>
            <w:ins w:id="258" w:author="Connor Goudie" w:date="2016-03-06T14:02:00Z">
              <w:r w:rsidR="00FD3FF2">
                <w:rPr>
                  <w:lang w:val="en-US" w:eastAsia="zh-CN"/>
                </w:rPr>
                <w:t xml:space="preserve">required field, </w:t>
              </w:r>
            </w:ins>
            <w:ins w:id="259" w:author="Connor Goudie" w:date="2016-03-06T13:27:00Z">
              <w:r>
                <w:rPr>
                  <w:lang w:val="en-US" w:eastAsia="zh-CN"/>
                </w:rPr>
                <w:t>must be same as signUpPassword</w:t>
              </w:r>
            </w:ins>
          </w:p>
        </w:tc>
        <w:tc>
          <w:tcPr>
            <w:tcW w:w="4158" w:type="dxa"/>
            <w:tcPrChange w:id="260" w:author="Connor Goudie" w:date="2016-03-06T13:39:00Z">
              <w:tcPr>
                <w:tcW w:w="3164" w:type="dxa"/>
                <w:gridSpan w:val="2"/>
              </w:tcPr>
            </w:tcPrChange>
          </w:tcPr>
          <w:p w14:paraId="265B15C2" w14:textId="07EC5529" w:rsidR="0007660E" w:rsidRDefault="00FD3FF2" w:rsidP="0007660E">
            <w:pPr>
              <w:rPr>
                <w:ins w:id="261" w:author="Connor Goudie" w:date="2016-03-06T13:00:00Z"/>
                <w:lang w:val="en-US" w:eastAsia="zh-CN"/>
              </w:rPr>
            </w:pPr>
            <w:ins w:id="262" w:author="Connor Goudie" w:date="2016-03-06T14:06:00Z">
              <w:r>
                <w:rPr>
                  <w:lang w:val="en-US" w:eastAsia="zh-CN"/>
                </w:rPr>
                <w:t>Ensures password was not mistyped</w:t>
              </w:r>
            </w:ins>
          </w:p>
        </w:tc>
      </w:tr>
      <w:tr w:rsidR="0007660E" w14:paraId="50433364" w14:textId="77777777" w:rsidTr="00747464">
        <w:tblPrEx>
          <w:tblPrExChange w:id="263" w:author="Connor Goudie" w:date="2016-03-06T13:39:00Z">
            <w:tblPrEx>
              <w:tblW w:w="9491" w:type="dxa"/>
            </w:tblPrEx>
          </w:tblPrExChange>
        </w:tblPrEx>
        <w:trPr>
          <w:trHeight w:val="372"/>
          <w:ins w:id="264" w:author="Connor Goudie" w:date="2016-03-06T13:00:00Z"/>
          <w:trPrChange w:id="265" w:author="Connor Goudie" w:date="2016-03-06T13:39:00Z">
            <w:trPr>
              <w:trHeight w:val="372"/>
            </w:trPr>
          </w:trPrChange>
        </w:trPr>
        <w:tc>
          <w:tcPr>
            <w:tcW w:w="3120" w:type="dxa"/>
            <w:tcPrChange w:id="266" w:author="Connor Goudie" w:date="2016-03-06T13:39:00Z">
              <w:tcPr>
                <w:tcW w:w="3163" w:type="dxa"/>
                <w:gridSpan w:val="2"/>
              </w:tcPr>
            </w:tcPrChange>
          </w:tcPr>
          <w:p w14:paraId="6FD2E491" w14:textId="461E7669" w:rsidR="00231BAC" w:rsidRDefault="00231BAC" w:rsidP="00231BAC">
            <w:pPr>
              <w:jc w:val="center"/>
              <w:rPr>
                <w:ins w:id="267" w:author="Connor Goudie" w:date="2016-03-06T14:19:00Z"/>
                <w:b/>
                <w:sz w:val="28"/>
                <w:szCs w:val="28"/>
                <w:lang w:val="en-US" w:eastAsia="zh-CN"/>
              </w:rPr>
            </w:pPr>
            <w:ins w:id="268" w:author="Connor Goudie" w:date="2016-03-06T14:19:00Z">
              <w:r>
                <w:rPr>
                  <w:b/>
                  <w:sz w:val="28"/>
                  <w:szCs w:val="28"/>
                  <w:lang w:val="en-US" w:eastAsia="zh-CN"/>
                </w:rPr>
                <w:t>logIn</w:t>
              </w:r>
            </w:ins>
            <w:ins w:id="269" w:author="Connor Goudie" w:date="2016-03-06T14:21:00Z">
              <w:r>
                <w:rPr>
                  <w:b/>
                  <w:sz w:val="28"/>
                  <w:szCs w:val="28"/>
                  <w:lang w:val="en-US" w:eastAsia="zh-CN"/>
                </w:rPr>
                <w:t>Form</w:t>
              </w:r>
            </w:ins>
            <w:ins w:id="270" w:author="Connor Goudie" w:date="2016-03-06T14:19:00Z">
              <w:r>
                <w:rPr>
                  <w:b/>
                  <w:sz w:val="28"/>
                  <w:szCs w:val="28"/>
                  <w:lang w:val="en-US" w:eastAsia="zh-CN"/>
                </w:rPr>
                <w:t xml:space="preserve"> on page: catering.html</w:t>
              </w:r>
            </w:ins>
          </w:p>
          <w:p w14:paraId="35FC1528" w14:textId="77777777" w:rsidR="0007660E" w:rsidRDefault="0007660E">
            <w:pPr>
              <w:jc w:val="center"/>
              <w:rPr>
                <w:ins w:id="271" w:author="Connor Goudie" w:date="2016-03-06T13:00:00Z"/>
                <w:lang w:val="en-US" w:eastAsia="zh-CN"/>
              </w:rPr>
              <w:pPrChange w:id="272" w:author="Connor Goudie" w:date="2016-03-06T13:03:00Z">
                <w:pPr/>
              </w:pPrChange>
            </w:pPr>
          </w:p>
        </w:tc>
        <w:tc>
          <w:tcPr>
            <w:tcW w:w="3638" w:type="dxa"/>
            <w:tcPrChange w:id="273" w:author="Connor Goudie" w:date="2016-03-06T13:39:00Z">
              <w:tcPr>
                <w:tcW w:w="3164" w:type="dxa"/>
                <w:gridSpan w:val="2"/>
              </w:tcPr>
            </w:tcPrChange>
          </w:tcPr>
          <w:p w14:paraId="22C4637E" w14:textId="77777777" w:rsidR="0007660E" w:rsidRDefault="0007660E" w:rsidP="0007660E">
            <w:pPr>
              <w:rPr>
                <w:ins w:id="274" w:author="Connor Goudie" w:date="2016-03-06T13:00:00Z"/>
                <w:lang w:val="en-US" w:eastAsia="zh-CN"/>
              </w:rPr>
            </w:pPr>
          </w:p>
        </w:tc>
        <w:tc>
          <w:tcPr>
            <w:tcW w:w="4158" w:type="dxa"/>
            <w:tcPrChange w:id="275" w:author="Connor Goudie" w:date="2016-03-06T13:39:00Z">
              <w:tcPr>
                <w:tcW w:w="3164" w:type="dxa"/>
                <w:gridSpan w:val="2"/>
              </w:tcPr>
            </w:tcPrChange>
          </w:tcPr>
          <w:p w14:paraId="6329A8F2" w14:textId="77777777" w:rsidR="0007660E" w:rsidRDefault="0007660E" w:rsidP="0007660E">
            <w:pPr>
              <w:rPr>
                <w:ins w:id="276" w:author="Connor Goudie" w:date="2016-03-06T13:00:00Z"/>
                <w:lang w:val="en-US" w:eastAsia="zh-CN"/>
              </w:rPr>
            </w:pPr>
          </w:p>
        </w:tc>
      </w:tr>
      <w:tr w:rsidR="0007660E" w14:paraId="7947C874" w14:textId="77777777" w:rsidTr="00747464">
        <w:tblPrEx>
          <w:tblPrExChange w:id="277" w:author="Connor Goudie" w:date="2016-03-06T13:39:00Z">
            <w:tblPrEx>
              <w:tblW w:w="9491" w:type="dxa"/>
            </w:tblPrEx>
          </w:tblPrExChange>
        </w:tblPrEx>
        <w:trPr>
          <w:trHeight w:val="372"/>
          <w:ins w:id="278" w:author="Connor Goudie" w:date="2016-03-06T13:20:00Z"/>
          <w:trPrChange w:id="279" w:author="Connor Goudie" w:date="2016-03-06T13:39:00Z">
            <w:trPr>
              <w:trHeight w:val="372"/>
            </w:trPr>
          </w:trPrChange>
        </w:trPr>
        <w:tc>
          <w:tcPr>
            <w:tcW w:w="3120" w:type="dxa"/>
            <w:tcPrChange w:id="280" w:author="Connor Goudie" w:date="2016-03-06T13:39:00Z">
              <w:tcPr>
                <w:tcW w:w="3163" w:type="dxa"/>
                <w:gridSpan w:val="2"/>
              </w:tcPr>
            </w:tcPrChange>
          </w:tcPr>
          <w:p w14:paraId="62C0FC79" w14:textId="7D0605DB" w:rsidR="0007660E" w:rsidRDefault="0007660E" w:rsidP="0007660E">
            <w:pPr>
              <w:jc w:val="center"/>
              <w:rPr>
                <w:ins w:id="281" w:author="Connor Goudie" w:date="2016-03-06T13:20:00Z"/>
                <w:b/>
                <w:sz w:val="28"/>
                <w:szCs w:val="28"/>
                <w:lang w:val="en-US" w:eastAsia="zh-CN"/>
              </w:rPr>
            </w:pPr>
            <w:ins w:id="282" w:author="Connor Goudie" w:date="2016-03-06T13:20:00Z">
              <w:r>
                <w:rPr>
                  <w:lang w:val="en-US" w:eastAsia="zh-CN"/>
                </w:rPr>
                <w:lastRenderedPageBreak/>
                <w:t>Field ID</w:t>
              </w:r>
            </w:ins>
          </w:p>
        </w:tc>
        <w:tc>
          <w:tcPr>
            <w:tcW w:w="3638" w:type="dxa"/>
            <w:tcPrChange w:id="283" w:author="Connor Goudie" w:date="2016-03-06T13:39:00Z">
              <w:tcPr>
                <w:tcW w:w="3164" w:type="dxa"/>
                <w:gridSpan w:val="2"/>
              </w:tcPr>
            </w:tcPrChange>
          </w:tcPr>
          <w:p w14:paraId="20A29151" w14:textId="77777777" w:rsidR="0007660E" w:rsidRDefault="0007660E" w:rsidP="0007660E">
            <w:pPr>
              <w:rPr>
                <w:ins w:id="284" w:author="Connor Goudie" w:date="2016-03-06T13:20:00Z"/>
                <w:lang w:val="en-US" w:eastAsia="zh-CN"/>
              </w:rPr>
            </w:pPr>
          </w:p>
        </w:tc>
        <w:tc>
          <w:tcPr>
            <w:tcW w:w="4158" w:type="dxa"/>
            <w:tcPrChange w:id="285" w:author="Connor Goudie" w:date="2016-03-06T13:39:00Z">
              <w:tcPr>
                <w:tcW w:w="3164" w:type="dxa"/>
                <w:gridSpan w:val="2"/>
              </w:tcPr>
            </w:tcPrChange>
          </w:tcPr>
          <w:p w14:paraId="17AD955D" w14:textId="77777777" w:rsidR="0007660E" w:rsidRDefault="0007660E" w:rsidP="0007660E">
            <w:pPr>
              <w:rPr>
                <w:ins w:id="286" w:author="Connor Goudie" w:date="2016-03-06T13:20:00Z"/>
                <w:lang w:val="en-US" w:eastAsia="zh-CN"/>
              </w:rPr>
            </w:pPr>
          </w:p>
        </w:tc>
      </w:tr>
      <w:tr w:rsidR="0007660E" w14:paraId="4EBDC53E" w14:textId="77777777" w:rsidTr="00747464">
        <w:tblPrEx>
          <w:tblPrExChange w:id="287" w:author="Connor Goudie" w:date="2016-03-06T13:39:00Z">
            <w:tblPrEx>
              <w:tblW w:w="9491" w:type="dxa"/>
            </w:tblPrEx>
          </w:tblPrExChange>
        </w:tblPrEx>
        <w:trPr>
          <w:trHeight w:val="372"/>
          <w:ins w:id="288" w:author="Connor Goudie" w:date="2016-03-06T13:00:00Z"/>
          <w:trPrChange w:id="289" w:author="Connor Goudie" w:date="2016-03-06T13:39:00Z">
            <w:trPr>
              <w:trHeight w:val="372"/>
            </w:trPr>
          </w:trPrChange>
        </w:trPr>
        <w:tc>
          <w:tcPr>
            <w:tcW w:w="3120" w:type="dxa"/>
            <w:tcPrChange w:id="290" w:author="Connor Goudie" w:date="2016-03-06T13:39:00Z">
              <w:tcPr>
                <w:tcW w:w="3163" w:type="dxa"/>
                <w:gridSpan w:val="2"/>
              </w:tcPr>
            </w:tcPrChange>
          </w:tcPr>
          <w:p w14:paraId="124FE56D" w14:textId="2703DC12" w:rsidR="0007660E" w:rsidRDefault="0007660E" w:rsidP="0007660E">
            <w:pPr>
              <w:rPr>
                <w:ins w:id="291" w:author="Connor Goudie" w:date="2016-03-06T13:00:00Z"/>
                <w:lang w:val="en-US" w:eastAsia="zh-CN"/>
              </w:rPr>
            </w:pPr>
            <w:ins w:id="292" w:author="Connor Goudie" w:date="2016-03-06T13:07:00Z">
              <w:r>
                <w:rPr>
                  <w:lang w:val="en-US" w:eastAsia="zh-CN"/>
                </w:rPr>
                <w:t>logInEmail</w:t>
              </w:r>
            </w:ins>
          </w:p>
        </w:tc>
        <w:tc>
          <w:tcPr>
            <w:tcW w:w="3638" w:type="dxa"/>
            <w:tcPrChange w:id="293" w:author="Connor Goudie" w:date="2016-03-06T13:39:00Z">
              <w:tcPr>
                <w:tcW w:w="3164" w:type="dxa"/>
                <w:gridSpan w:val="2"/>
              </w:tcPr>
            </w:tcPrChange>
          </w:tcPr>
          <w:p w14:paraId="1E2135A8" w14:textId="6C2026BC" w:rsidR="0007660E" w:rsidRDefault="0007660E" w:rsidP="0007660E">
            <w:pPr>
              <w:rPr>
                <w:ins w:id="294" w:author="Connor Goudie" w:date="2016-03-06T13:00:00Z"/>
                <w:lang w:val="en-US" w:eastAsia="zh-CN"/>
              </w:rPr>
            </w:pPr>
            <w:ins w:id="295" w:author="Connor Goudie" w:date="2016-03-06T13:27:00Z">
              <w:r>
                <w:rPr>
                  <w:lang w:val="en-US" w:eastAsia="zh-CN"/>
                </w:rPr>
                <w:t>Email format, must end in .com .ca or .org</w:t>
              </w:r>
            </w:ins>
            <w:ins w:id="296" w:author="Connor Goudie" w:date="2016-03-06T14:03:00Z">
              <w:r w:rsidR="00FD3FF2">
                <w:rPr>
                  <w:lang w:val="en-US" w:eastAsia="zh-CN"/>
                </w:rPr>
                <w:t xml:space="preserve"> required field</w:t>
              </w:r>
            </w:ins>
          </w:p>
        </w:tc>
        <w:tc>
          <w:tcPr>
            <w:tcW w:w="4158" w:type="dxa"/>
            <w:tcPrChange w:id="297" w:author="Connor Goudie" w:date="2016-03-06T13:39:00Z">
              <w:tcPr>
                <w:tcW w:w="3164" w:type="dxa"/>
                <w:gridSpan w:val="2"/>
              </w:tcPr>
            </w:tcPrChange>
          </w:tcPr>
          <w:p w14:paraId="7B142433" w14:textId="5674CE4C" w:rsidR="0007660E" w:rsidRDefault="0007660E" w:rsidP="0007660E">
            <w:pPr>
              <w:rPr>
                <w:ins w:id="298" w:author="Connor Goudie" w:date="2016-03-06T13:00:00Z"/>
                <w:lang w:val="en-US" w:eastAsia="zh-CN"/>
              </w:rPr>
            </w:pPr>
          </w:p>
        </w:tc>
      </w:tr>
      <w:tr w:rsidR="0007660E" w14:paraId="14F07B66" w14:textId="77777777" w:rsidTr="00747464">
        <w:tblPrEx>
          <w:tblPrExChange w:id="299" w:author="Connor Goudie" w:date="2016-03-06T13:39:00Z">
            <w:tblPrEx>
              <w:tblW w:w="9491" w:type="dxa"/>
            </w:tblPrEx>
          </w:tblPrExChange>
        </w:tblPrEx>
        <w:trPr>
          <w:trHeight w:val="372"/>
          <w:ins w:id="300" w:author="Connor Goudie" w:date="2016-03-06T13:00:00Z"/>
          <w:trPrChange w:id="301" w:author="Connor Goudie" w:date="2016-03-06T13:39:00Z">
            <w:trPr>
              <w:trHeight w:val="372"/>
            </w:trPr>
          </w:trPrChange>
        </w:trPr>
        <w:tc>
          <w:tcPr>
            <w:tcW w:w="3120" w:type="dxa"/>
            <w:tcPrChange w:id="302" w:author="Connor Goudie" w:date="2016-03-06T13:39:00Z">
              <w:tcPr>
                <w:tcW w:w="3163" w:type="dxa"/>
                <w:gridSpan w:val="2"/>
              </w:tcPr>
            </w:tcPrChange>
          </w:tcPr>
          <w:p w14:paraId="6144BA28" w14:textId="1692357F" w:rsidR="0007660E" w:rsidRDefault="0007660E" w:rsidP="0007660E">
            <w:pPr>
              <w:rPr>
                <w:ins w:id="303" w:author="Connor Goudie" w:date="2016-03-06T13:00:00Z"/>
                <w:lang w:val="en-US" w:eastAsia="zh-CN"/>
              </w:rPr>
            </w:pPr>
            <w:ins w:id="304" w:author="Connor Goudie" w:date="2016-03-06T13:07:00Z">
              <w:r>
                <w:rPr>
                  <w:lang w:val="en-US" w:eastAsia="zh-CN"/>
                </w:rPr>
                <w:t>logInPassword</w:t>
              </w:r>
            </w:ins>
          </w:p>
        </w:tc>
        <w:tc>
          <w:tcPr>
            <w:tcW w:w="3638" w:type="dxa"/>
            <w:tcPrChange w:id="305" w:author="Connor Goudie" w:date="2016-03-06T13:39:00Z">
              <w:tcPr>
                <w:tcW w:w="3164" w:type="dxa"/>
                <w:gridSpan w:val="2"/>
              </w:tcPr>
            </w:tcPrChange>
          </w:tcPr>
          <w:p w14:paraId="24A67A2F" w14:textId="0F31061D" w:rsidR="0007660E" w:rsidRDefault="0007660E" w:rsidP="0007660E">
            <w:pPr>
              <w:rPr>
                <w:ins w:id="306" w:author="Connor Goudie" w:date="2016-03-06T13:00:00Z"/>
                <w:lang w:val="en-US" w:eastAsia="zh-CN"/>
              </w:rPr>
            </w:pPr>
            <w:ins w:id="307" w:author="Connor Goudie" w:date="2016-03-06T13:27:00Z">
              <w:r>
                <w:rPr>
                  <w:lang w:val="en-US" w:eastAsia="zh-CN"/>
                </w:rPr>
                <w:t xml:space="preserve">Any text, </w:t>
              </w:r>
            </w:ins>
            <w:ins w:id="308" w:author="Connor Goudie" w:date="2016-03-06T14:03:00Z">
              <w:r w:rsidR="00FD3FF2">
                <w:rPr>
                  <w:lang w:val="en-US" w:eastAsia="zh-CN"/>
                </w:rPr>
                <w:t>required field</w:t>
              </w:r>
            </w:ins>
          </w:p>
        </w:tc>
        <w:tc>
          <w:tcPr>
            <w:tcW w:w="4158" w:type="dxa"/>
            <w:tcPrChange w:id="309" w:author="Connor Goudie" w:date="2016-03-06T13:39:00Z">
              <w:tcPr>
                <w:tcW w:w="3164" w:type="dxa"/>
                <w:gridSpan w:val="2"/>
              </w:tcPr>
            </w:tcPrChange>
          </w:tcPr>
          <w:p w14:paraId="21AA14E6" w14:textId="77777777" w:rsidR="0007660E" w:rsidRDefault="0007660E" w:rsidP="0007660E">
            <w:pPr>
              <w:rPr>
                <w:ins w:id="310" w:author="Connor Goudie" w:date="2016-03-06T13:00:00Z"/>
                <w:lang w:val="en-US" w:eastAsia="zh-CN"/>
              </w:rPr>
            </w:pPr>
          </w:p>
        </w:tc>
      </w:tr>
      <w:tr w:rsidR="0007660E" w14:paraId="5FF5FC1D" w14:textId="77777777" w:rsidTr="00747464">
        <w:tblPrEx>
          <w:tblPrExChange w:id="311" w:author="Connor Goudie" w:date="2016-03-06T13:39:00Z">
            <w:tblPrEx>
              <w:tblW w:w="9491" w:type="dxa"/>
            </w:tblPrEx>
          </w:tblPrExChange>
        </w:tblPrEx>
        <w:trPr>
          <w:trHeight w:val="372"/>
          <w:ins w:id="312" w:author="Connor Goudie" w:date="2016-03-06T13:00:00Z"/>
          <w:trPrChange w:id="313" w:author="Connor Goudie" w:date="2016-03-06T13:39:00Z">
            <w:trPr>
              <w:trHeight w:val="372"/>
            </w:trPr>
          </w:trPrChange>
        </w:trPr>
        <w:tc>
          <w:tcPr>
            <w:tcW w:w="3120" w:type="dxa"/>
            <w:tcPrChange w:id="314" w:author="Connor Goudie" w:date="2016-03-06T13:39:00Z">
              <w:tcPr>
                <w:tcW w:w="3163" w:type="dxa"/>
                <w:gridSpan w:val="2"/>
              </w:tcPr>
            </w:tcPrChange>
          </w:tcPr>
          <w:p w14:paraId="1C10A048" w14:textId="7A067809" w:rsidR="00231BAC" w:rsidRDefault="00231BAC" w:rsidP="00231BAC">
            <w:pPr>
              <w:jc w:val="center"/>
              <w:rPr>
                <w:ins w:id="315" w:author="Connor Goudie" w:date="2016-03-06T14:19:00Z"/>
                <w:b/>
                <w:sz w:val="28"/>
                <w:szCs w:val="28"/>
                <w:lang w:val="en-US" w:eastAsia="zh-CN"/>
              </w:rPr>
            </w:pPr>
            <w:ins w:id="316" w:author="Connor Goudie" w:date="2016-03-06T14:21:00Z">
              <w:r>
                <w:rPr>
                  <w:b/>
                  <w:sz w:val="28"/>
                  <w:szCs w:val="28"/>
                  <w:lang w:val="en-US" w:eastAsia="zh-CN"/>
                </w:rPr>
                <w:t>orderForm</w:t>
              </w:r>
            </w:ins>
            <w:ins w:id="317" w:author="Connor Goudie" w:date="2016-03-06T14:19:00Z">
              <w:r>
                <w:rPr>
                  <w:b/>
                  <w:sz w:val="28"/>
                  <w:szCs w:val="28"/>
                  <w:lang w:val="en-US" w:eastAsia="zh-CN"/>
                </w:rPr>
                <w:t xml:space="preserve"> on page: catering.html</w:t>
              </w:r>
            </w:ins>
          </w:p>
          <w:p w14:paraId="68BAA23D" w14:textId="77777777" w:rsidR="0007660E" w:rsidRDefault="0007660E">
            <w:pPr>
              <w:jc w:val="center"/>
              <w:rPr>
                <w:ins w:id="318" w:author="Connor Goudie" w:date="2016-03-06T13:00:00Z"/>
                <w:lang w:val="en-US" w:eastAsia="zh-CN"/>
              </w:rPr>
              <w:pPrChange w:id="319" w:author="Connor Goudie" w:date="2016-03-06T13:04:00Z">
                <w:pPr/>
              </w:pPrChange>
            </w:pPr>
          </w:p>
        </w:tc>
        <w:tc>
          <w:tcPr>
            <w:tcW w:w="3638" w:type="dxa"/>
            <w:tcPrChange w:id="320" w:author="Connor Goudie" w:date="2016-03-06T13:39:00Z">
              <w:tcPr>
                <w:tcW w:w="3164" w:type="dxa"/>
                <w:gridSpan w:val="2"/>
              </w:tcPr>
            </w:tcPrChange>
          </w:tcPr>
          <w:p w14:paraId="5AEEE21D" w14:textId="77777777" w:rsidR="0007660E" w:rsidRDefault="0007660E" w:rsidP="0007660E">
            <w:pPr>
              <w:rPr>
                <w:ins w:id="321" w:author="Connor Goudie" w:date="2016-03-06T13:00:00Z"/>
                <w:lang w:val="en-US" w:eastAsia="zh-CN"/>
              </w:rPr>
            </w:pPr>
          </w:p>
        </w:tc>
        <w:tc>
          <w:tcPr>
            <w:tcW w:w="4158" w:type="dxa"/>
            <w:tcPrChange w:id="322" w:author="Connor Goudie" w:date="2016-03-06T13:39:00Z">
              <w:tcPr>
                <w:tcW w:w="3164" w:type="dxa"/>
                <w:gridSpan w:val="2"/>
              </w:tcPr>
            </w:tcPrChange>
          </w:tcPr>
          <w:p w14:paraId="19655837" w14:textId="77777777" w:rsidR="0007660E" w:rsidRDefault="0007660E" w:rsidP="0007660E">
            <w:pPr>
              <w:rPr>
                <w:ins w:id="323" w:author="Connor Goudie" w:date="2016-03-06T13:00:00Z"/>
                <w:lang w:val="en-US" w:eastAsia="zh-CN"/>
              </w:rPr>
            </w:pPr>
          </w:p>
        </w:tc>
      </w:tr>
      <w:tr w:rsidR="0007660E" w14:paraId="4B1E4D69" w14:textId="77777777" w:rsidTr="00747464">
        <w:tblPrEx>
          <w:tblPrExChange w:id="324" w:author="Connor Goudie" w:date="2016-03-06T13:39:00Z">
            <w:tblPrEx>
              <w:tblW w:w="9491" w:type="dxa"/>
            </w:tblPrEx>
          </w:tblPrExChange>
        </w:tblPrEx>
        <w:trPr>
          <w:trHeight w:val="372"/>
          <w:ins w:id="325" w:author="Connor Goudie" w:date="2016-03-06T13:20:00Z"/>
          <w:trPrChange w:id="326" w:author="Connor Goudie" w:date="2016-03-06T13:39:00Z">
            <w:trPr>
              <w:trHeight w:val="372"/>
            </w:trPr>
          </w:trPrChange>
        </w:trPr>
        <w:tc>
          <w:tcPr>
            <w:tcW w:w="3120" w:type="dxa"/>
            <w:tcPrChange w:id="327" w:author="Connor Goudie" w:date="2016-03-06T13:39:00Z">
              <w:tcPr>
                <w:tcW w:w="3163" w:type="dxa"/>
                <w:gridSpan w:val="2"/>
              </w:tcPr>
            </w:tcPrChange>
          </w:tcPr>
          <w:p w14:paraId="457E6ED8" w14:textId="6B1BA741" w:rsidR="0007660E" w:rsidRDefault="0007660E">
            <w:pPr>
              <w:jc w:val="center"/>
              <w:rPr>
                <w:ins w:id="328" w:author="Connor Goudie" w:date="2016-03-06T13:20:00Z"/>
                <w:lang w:val="en-US" w:eastAsia="zh-CN"/>
              </w:rPr>
              <w:pPrChange w:id="329" w:author="Connor Goudie" w:date="2016-03-06T13:20:00Z">
                <w:pPr/>
              </w:pPrChange>
            </w:pPr>
            <w:ins w:id="330" w:author="Connor Goudie" w:date="2016-03-06T13:20:00Z">
              <w:r>
                <w:rPr>
                  <w:lang w:val="en-US" w:eastAsia="zh-CN"/>
                </w:rPr>
                <w:t>Field ID</w:t>
              </w:r>
            </w:ins>
          </w:p>
        </w:tc>
        <w:tc>
          <w:tcPr>
            <w:tcW w:w="3638" w:type="dxa"/>
            <w:tcPrChange w:id="331" w:author="Connor Goudie" w:date="2016-03-06T13:39:00Z">
              <w:tcPr>
                <w:tcW w:w="3164" w:type="dxa"/>
                <w:gridSpan w:val="2"/>
              </w:tcPr>
            </w:tcPrChange>
          </w:tcPr>
          <w:p w14:paraId="1E6F1E33" w14:textId="77777777" w:rsidR="0007660E" w:rsidRDefault="0007660E" w:rsidP="0007660E">
            <w:pPr>
              <w:rPr>
                <w:ins w:id="332" w:author="Connor Goudie" w:date="2016-03-06T13:20:00Z"/>
                <w:lang w:val="en-US" w:eastAsia="zh-CN"/>
              </w:rPr>
            </w:pPr>
          </w:p>
        </w:tc>
        <w:tc>
          <w:tcPr>
            <w:tcW w:w="4158" w:type="dxa"/>
            <w:tcPrChange w:id="333" w:author="Connor Goudie" w:date="2016-03-06T13:39:00Z">
              <w:tcPr>
                <w:tcW w:w="3164" w:type="dxa"/>
                <w:gridSpan w:val="2"/>
              </w:tcPr>
            </w:tcPrChange>
          </w:tcPr>
          <w:p w14:paraId="27E65A2E" w14:textId="77777777" w:rsidR="0007660E" w:rsidRDefault="0007660E" w:rsidP="0007660E">
            <w:pPr>
              <w:rPr>
                <w:ins w:id="334" w:author="Connor Goudie" w:date="2016-03-06T13:20:00Z"/>
                <w:lang w:val="en-US" w:eastAsia="zh-CN"/>
              </w:rPr>
            </w:pPr>
          </w:p>
        </w:tc>
      </w:tr>
      <w:tr w:rsidR="0007660E" w14:paraId="3C9D34EA" w14:textId="77777777" w:rsidTr="00747464">
        <w:tblPrEx>
          <w:tblPrExChange w:id="335" w:author="Connor Goudie" w:date="2016-03-06T13:39:00Z">
            <w:tblPrEx>
              <w:tblW w:w="9491" w:type="dxa"/>
            </w:tblPrEx>
          </w:tblPrExChange>
        </w:tblPrEx>
        <w:trPr>
          <w:trHeight w:val="372"/>
          <w:ins w:id="336" w:author="Connor Goudie" w:date="2016-03-06T13:00:00Z"/>
          <w:trPrChange w:id="337" w:author="Connor Goudie" w:date="2016-03-06T13:39:00Z">
            <w:trPr>
              <w:trHeight w:val="372"/>
            </w:trPr>
          </w:trPrChange>
        </w:trPr>
        <w:tc>
          <w:tcPr>
            <w:tcW w:w="3120" w:type="dxa"/>
            <w:tcPrChange w:id="338" w:author="Connor Goudie" w:date="2016-03-06T13:39:00Z">
              <w:tcPr>
                <w:tcW w:w="3163" w:type="dxa"/>
                <w:gridSpan w:val="2"/>
              </w:tcPr>
            </w:tcPrChange>
          </w:tcPr>
          <w:p w14:paraId="7AD5BEF8" w14:textId="01405183" w:rsidR="0007660E" w:rsidRDefault="0007660E" w:rsidP="0007660E">
            <w:pPr>
              <w:rPr>
                <w:ins w:id="339" w:author="Connor Goudie" w:date="2016-03-06T13:00:00Z"/>
                <w:lang w:val="en-US" w:eastAsia="zh-CN"/>
              </w:rPr>
            </w:pPr>
            <w:ins w:id="340" w:author="Connor Goudie" w:date="2016-03-06T13:07:00Z">
              <w:r>
                <w:rPr>
                  <w:lang w:val="en-US" w:eastAsia="zh-CN"/>
                </w:rPr>
                <w:t>order</w:t>
              </w:r>
            </w:ins>
          </w:p>
        </w:tc>
        <w:tc>
          <w:tcPr>
            <w:tcW w:w="3638" w:type="dxa"/>
            <w:tcPrChange w:id="341" w:author="Connor Goudie" w:date="2016-03-06T13:39:00Z">
              <w:tcPr>
                <w:tcW w:w="3164" w:type="dxa"/>
                <w:gridSpan w:val="2"/>
              </w:tcPr>
            </w:tcPrChange>
          </w:tcPr>
          <w:p w14:paraId="750C3982" w14:textId="0FB904DD" w:rsidR="0007660E" w:rsidRDefault="0007660E">
            <w:pPr>
              <w:rPr>
                <w:ins w:id="342" w:author="Connor Goudie" w:date="2016-03-06T13:00:00Z"/>
                <w:lang w:val="en-US" w:eastAsia="zh-CN"/>
              </w:rPr>
            </w:pPr>
            <w:ins w:id="343" w:author="Connor Goudie" w:date="2016-03-06T13:28:00Z">
              <w:r>
                <w:rPr>
                  <w:lang w:val="en-US" w:eastAsia="zh-CN"/>
                </w:rPr>
                <w:t>Any text,</w:t>
              </w:r>
            </w:ins>
            <w:ins w:id="344" w:author="Connor Goudie" w:date="2016-03-06T13:59:00Z">
              <w:r w:rsidR="00FD3FF2">
                <w:rPr>
                  <w:lang w:val="en-US" w:eastAsia="zh-CN"/>
                </w:rPr>
                <w:t xml:space="preserve"> </w:t>
              </w:r>
            </w:ins>
            <w:ins w:id="345" w:author="Connor Goudie" w:date="2016-03-06T14:03:00Z">
              <w:r w:rsidR="00FD3FF2">
                <w:rPr>
                  <w:lang w:val="en-US" w:eastAsia="zh-CN"/>
                </w:rPr>
                <w:t>required field</w:t>
              </w:r>
            </w:ins>
          </w:p>
        </w:tc>
        <w:tc>
          <w:tcPr>
            <w:tcW w:w="4158" w:type="dxa"/>
            <w:tcPrChange w:id="346" w:author="Connor Goudie" w:date="2016-03-06T13:39:00Z">
              <w:tcPr>
                <w:tcW w:w="3164" w:type="dxa"/>
                <w:gridSpan w:val="2"/>
              </w:tcPr>
            </w:tcPrChange>
          </w:tcPr>
          <w:p w14:paraId="71073585" w14:textId="3B62C229" w:rsidR="0007660E" w:rsidRDefault="00FD3FF2" w:rsidP="0007660E">
            <w:pPr>
              <w:rPr>
                <w:ins w:id="347" w:author="Connor Goudie" w:date="2016-03-06T13:00:00Z"/>
                <w:lang w:val="en-US" w:eastAsia="zh-CN"/>
              </w:rPr>
            </w:pPr>
            <w:ins w:id="348" w:author="Connor Goudie" w:date="2016-03-06T14:08:00Z">
              <w:r>
                <w:rPr>
                  <w:lang w:val="en-US" w:eastAsia="zh-CN"/>
                </w:rPr>
                <w:t>Actual order information goes here, ex. Total number of drinks/croissants.</w:t>
              </w:r>
            </w:ins>
          </w:p>
        </w:tc>
      </w:tr>
      <w:tr w:rsidR="0007660E" w14:paraId="66753FCA" w14:textId="77777777" w:rsidTr="00747464">
        <w:tblPrEx>
          <w:tblPrExChange w:id="349" w:author="Connor Goudie" w:date="2016-03-06T13:39:00Z">
            <w:tblPrEx>
              <w:tblW w:w="9491" w:type="dxa"/>
            </w:tblPrEx>
          </w:tblPrExChange>
        </w:tblPrEx>
        <w:trPr>
          <w:trHeight w:val="372"/>
          <w:ins w:id="350" w:author="Connor Goudie" w:date="2016-03-06T13:00:00Z"/>
          <w:trPrChange w:id="351" w:author="Connor Goudie" w:date="2016-03-06T13:39:00Z">
            <w:trPr>
              <w:trHeight w:val="372"/>
            </w:trPr>
          </w:trPrChange>
        </w:trPr>
        <w:tc>
          <w:tcPr>
            <w:tcW w:w="3120" w:type="dxa"/>
            <w:tcPrChange w:id="352" w:author="Connor Goudie" w:date="2016-03-06T13:39:00Z">
              <w:tcPr>
                <w:tcW w:w="3163" w:type="dxa"/>
                <w:gridSpan w:val="2"/>
              </w:tcPr>
            </w:tcPrChange>
          </w:tcPr>
          <w:p w14:paraId="7603C9C0" w14:textId="26B2FBA8" w:rsidR="0007660E" w:rsidRDefault="0007660E" w:rsidP="0007660E">
            <w:pPr>
              <w:rPr>
                <w:ins w:id="353" w:author="Connor Goudie" w:date="2016-03-06T13:00:00Z"/>
                <w:lang w:val="en-US" w:eastAsia="zh-CN"/>
              </w:rPr>
            </w:pPr>
            <w:ins w:id="354" w:author="Connor Goudie" w:date="2016-03-06T13:08:00Z">
              <w:r>
                <w:rPr>
                  <w:lang w:val="en-US" w:eastAsia="zh-CN"/>
                </w:rPr>
                <w:t>instructions</w:t>
              </w:r>
            </w:ins>
          </w:p>
        </w:tc>
        <w:tc>
          <w:tcPr>
            <w:tcW w:w="3638" w:type="dxa"/>
            <w:tcPrChange w:id="355" w:author="Connor Goudie" w:date="2016-03-06T13:39:00Z">
              <w:tcPr>
                <w:tcW w:w="3164" w:type="dxa"/>
                <w:gridSpan w:val="2"/>
              </w:tcPr>
            </w:tcPrChange>
          </w:tcPr>
          <w:p w14:paraId="0A5FB54D" w14:textId="17FE97FB" w:rsidR="0007660E" w:rsidRDefault="0007660E">
            <w:pPr>
              <w:rPr>
                <w:ins w:id="356" w:author="Connor Goudie" w:date="2016-03-06T13:00:00Z"/>
                <w:lang w:val="en-US" w:eastAsia="zh-CN"/>
              </w:rPr>
            </w:pPr>
            <w:ins w:id="357" w:author="Connor Goudie" w:date="2016-03-06T13:28:00Z">
              <w:r>
                <w:rPr>
                  <w:lang w:val="en-US" w:eastAsia="zh-CN"/>
                </w:rPr>
                <w:t>Any text</w:t>
              </w:r>
            </w:ins>
          </w:p>
        </w:tc>
        <w:tc>
          <w:tcPr>
            <w:tcW w:w="4158" w:type="dxa"/>
            <w:tcPrChange w:id="358" w:author="Connor Goudie" w:date="2016-03-06T13:39:00Z">
              <w:tcPr>
                <w:tcW w:w="3164" w:type="dxa"/>
                <w:gridSpan w:val="2"/>
              </w:tcPr>
            </w:tcPrChange>
          </w:tcPr>
          <w:p w14:paraId="14BB09D7" w14:textId="2421D886" w:rsidR="0007660E" w:rsidRDefault="00231BAC" w:rsidP="0007660E">
            <w:pPr>
              <w:rPr>
                <w:ins w:id="359" w:author="Connor Goudie" w:date="2016-03-06T13:00:00Z"/>
                <w:lang w:val="en-US" w:eastAsia="zh-CN"/>
              </w:rPr>
            </w:pPr>
            <w:ins w:id="360" w:author="Connor Goudie" w:date="2016-03-06T14:08:00Z">
              <w:r>
                <w:rPr>
                  <w:lang w:val="en-US" w:eastAsia="zh-CN"/>
                </w:rPr>
                <w:t>Dietary restrictions/special requests</w:t>
              </w:r>
            </w:ins>
            <w:ins w:id="361" w:author="Connor Goudie" w:date="2016-03-06T14:09:00Z">
              <w:r>
                <w:rPr>
                  <w:lang w:val="en-US" w:eastAsia="zh-CN"/>
                </w:rPr>
                <w:t>, not required</w:t>
              </w:r>
            </w:ins>
          </w:p>
        </w:tc>
      </w:tr>
    </w:tbl>
    <w:p w14:paraId="5C934E46" w14:textId="5D04B502" w:rsidR="00E91893" w:rsidRDefault="00E91893" w:rsidP="00E91893">
      <w:pPr>
        <w:rPr>
          <w:ins w:id="362" w:author="Connor Goudie" w:date="2016-03-06T14:14:00Z"/>
          <w:lang w:val="en-US" w:eastAsia="zh-CN"/>
        </w:rPr>
      </w:pPr>
    </w:p>
    <w:p w14:paraId="18A0F894" w14:textId="726CF9FD" w:rsidR="00231BAC" w:rsidRDefault="00231BAC" w:rsidP="00E91893">
      <w:pPr>
        <w:rPr>
          <w:ins w:id="363" w:author="Connor Goudie" w:date="2016-03-06T14:14:00Z"/>
          <w:lang w:val="en-US" w:eastAsia="zh-CN"/>
        </w:rPr>
      </w:pPr>
    </w:p>
    <w:p w14:paraId="59BF4FE7" w14:textId="01B82873" w:rsidR="00231BAC" w:rsidRDefault="00231BAC" w:rsidP="00E91893">
      <w:pPr>
        <w:rPr>
          <w:ins w:id="364" w:author="Connor Goudie" w:date="2016-03-06T14:14:00Z"/>
          <w:lang w:val="en-US" w:eastAsia="zh-CN"/>
        </w:rPr>
      </w:pPr>
      <w:ins w:id="365" w:author="Connor Goudie" w:date="2016-03-06T14:18:00Z">
        <w:r>
          <w:rPr>
            <w:lang w:val="en-US" w:eastAsia="zh-CN"/>
          </w:rPr>
          <w:t xml:space="preserve">Test documentation for </w:t>
        </w:r>
      </w:ins>
    </w:p>
    <w:tbl>
      <w:tblPr>
        <w:tblStyle w:val="TableGrid"/>
        <w:tblW w:w="10916" w:type="dxa"/>
        <w:tblInd w:w="-431" w:type="dxa"/>
        <w:tblLook w:val="04A0" w:firstRow="1" w:lastRow="0" w:firstColumn="1" w:lastColumn="0" w:noHBand="0" w:noVBand="1"/>
        <w:tblPrChange w:id="366" w:author="Connor Goudie" w:date="2016-03-06T14:17:00Z">
          <w:tblPr>
            <w:tblStyle w:val="TableGrid"/>
            <w:tblW w:w="0" w:type="auto"/>
            <w:tblLook w:val="04A0" w:firstRow="1" w:lastRow="0" w:firstColumn="1" w:lastColumn="0" w:noHBand="0" w:noVBand="1"/>
          </w:tblPr>
        </w:tblPrChange>
      </w:tblPr>
      <w:tblGrid>
        <w:gridCol w:w="2553"/>
        <w:gridCol w:w="2268"/>
        <w:gridCol w:w="6095"/>
        <w:tblGridChange w:id="367">
          <w:tblGrid>
            <w:gridCol w:w="862"/>
            <w:gridCol w:w="1691"/>
            <w:gridCol w:w="1425"/>
            <w:gridCol w:w="843"/>
            <w:gridCol w:w="2274"/>
            <w:gridCol w:w="3117"/>
            <w:gridCol w:w="704"/>
          </w:tblGrid>
        </w:tblGridChange>
      </w:tblGrid>
      <w:tr w:rsidR="00231BAC" w14:paraId="5FAEB846" w14:textId="77777777" w:rsidTr="00231BAC">
        <w:trPr>
          <w:ins w:id="368" w:author="Connor Goudie" w:date="2016-03-06T14:15:00Z"/>
          <w:trPrChange w:id="369" w:author="Connor Goudie" w:date="2016-03-06T14:17:00Z">
            <w:trPr>
              <w:gridBefore w:val="1"/>
              <w:gridAfter w:val="0"/>
            </w:trPr>
          </w:trPrChange>
        </w:trPr>
        <w:tc>
          <w:tcPr>
            <w:tcW w:w="2553" w:type="dxa"/>
            <w:tcPrChange w:id="370" w:author="Connor Goudie" w:date="2016-03-06T14:17:00Z">
              <w:tcPr>
                <w:tcW w:w="3116" w:type="dxa"/>
                <w:gridSpan w:val="2"/>
              </w:tcPr>
            </w:tcPrChange>
          </w:tcPr>
          <w:p w14:paraId="2EFA9F0A" w14:textId="6A4BA886" w:rsidR="00231BAC" w:rsidRDefault="00231BAC" w:rsidP="00E91893">
            <w:pPr>
              <w:rPr>
                <w:ins w:id="371" w:author="Connor Goudie" w:date="2016-03-06T14:15:00Z"/>
                <w:lang w:val="en-US" w:eastAsia="zh-CN"/>
              </w:rPr>
            </w:pPr>
            <w:ins w:id="372" w:author="Connor Goudie" w:date="2016-03-06T14:16:00Z">
              <w:r>
                <w:rPr>
                  <w:lang w:val="en-US" w:eastAsia="zh-CN"/>
                </w:rPr>
                <w:t>FIELD LEVEL TESTING</w:t>
              </w:r>
            </w:ins>
          </w:p>
        </w:tc>
        <w:tc>
          <w:tcPr>
            <w:tcW w:w="2268" w:type="dxa"/>
            <w:tcPrChange w:id="373" w:author="Connor Goudie" w:date="2016-03-06T14:17:00Z">
              <w:tcPr>
                <w:tcW w:w="3117" w:type="dxa"/>
                <w:gridSpan w:val="2"/>
              </w:tcPr>
            </w:tcPrChange>
          </w:tcPr>
          <w:p w14:paraId="5FB40C70" w14:textId="77777777" w:rsidR="00231BAC" w:rsidRDefault="00231BAC" w:rsidP="00E91893">
            <w:pPr>
              <w:rPr>
                <w:ins w:id="374" w:author="Connor Goudie" w:date="2016-03-06T14:15:00Z"/>
                <w:lang w:val="en-US" w:eastAsia="zh-CN"/>
              </w:rPr>
            </w:pPr>
          </w:p>
        </w:tc>
        <w:tc>
          <w:tcPr>
            <w:tcW w:w="6095" w:type="dxa"/>
            <w:tcPrChange w:id="375" w:author="Connor Goudie" w:date="2016-03-06T14:17:00Z">
              <w:tcPr>
                <w:tcW w:w="3117" w:type="dxa"/>
              </w:tcPr>
            </w:tcPrChange>
          </w:tcPr>
          <w:p w14:paraId="194DFB4F" w14:textId="77777777" w:rsidR="00231BAC" w:rsidRDefault="00231BAC" w:rsidP="00E91893">
            <w:pPr>
              <w:rPr>
                <w:ins w:id="376" w:author="Connor Goudie" w:date="2016-03-06T14:15:00Z"/>
                <w:lang w:val="en-US" w:eastAsia="zh-CN"/>
              </w:rPr>
            </w:pPr>
          </w:p>
        </w:tc>
      </w:tr>
      <w:tr w:rsidR="00231BAC" w14:paraId="2F107F02" w14:textId="77777777" w:rsidTr="00231BAC">
        <w:trPr>
          <w:ins w:id="377" w:author="Connor Goudie" w:date="2016-03-06T14:15:00Z"/>
          <w:trPrChange w:id="378" w:author="Connor Goudie" w:date="2016-03-06T14:17:00Z">
            <w:trPr>
              <w:gridBefore w:val="1"/>
              <w:gridAfter w:val="0"/>
            </w:trPr>
          </w:trPrChange>
        </w:trPr>
        <w:tc>
          <w:tcPr>
            <w:tcW w:w="2553" w:type="dxa"/>
            <w:tcPrChange w:id="379" w:author="Connor Goudie" w:date="2016-03-06T14:17:00Z">
              <w:tcPr>
                <w:tcW w:w="3116" w:type="dxa"/>
                <w:gridSpan w:val="2"/>
              </w:tcPr>
            </w:tcPrChange>
          </w:tcPr>
          <w:p w14:paraId="4CE04692" w14:textId="24A58BC0" w:rsidR="00231BAC" w:rsidRDefault="00231BAC" w:rsidP="00E91893">
            <w:pPr>
              <w:rPr>
                <w:ins w:id="380" w:author="Connor Goudie" w:date="2016-03-06T14:15:00Z"/>
                <w:lang w:val="en-US" w:eastAsia="zh-CN"/>
              </w:rPr>
            </w:pPr>
            <w:ins w:id="381" w:author="Connor Goudie" w:date="2016-03-06T14:17:00Z">
              <w:r>
                <w:rPr>
                  <w:lang w:val="en-US" w:eastAsia="zh-CN"/>
                </w:rPr>
                <w:t xml:space="preserve">Field ID: </w:t>
              </w:r>
            </w:ins>
          </w:p>
        </w:tc>
        <w:tc>
          <w:tcPr>
            <w:tcW w:w="2268" w:type="dxa"/>
            <w:tcPrChange w:id="382" w:author="Connor Goudie" w:date="2016-03-06T14:17:00Z">
              <w:tcPr>
                <w:tcW w:w="3117" w:type="dxa"/>
                <w:gridSpan w:val="2"/>
              </w:tcPr>
            </w:tcPrChange>
          </w:tcPr>
          <w:p w14:paraId="53003384" w14:textId="13253FDC" w:rsidR="00231BAC" w:rsidRDefault="00231BAC" w:rsidP="00E91893">
            <w:pPr>
              <w:rPr>
                <w:ins w:id="383" w:author="Connor Goudie" w:date="2016-03-06T14:15:00Z"/>
                <w:lang w:val="en-US" w:eastAsia="zh-CN"/>
              </w:rPr>
            </w:pPr>
            <w:ins w:id="384" w:author="Connor Goudie" w:date="2016-03-06T14:18:00Z">
              <w:r>
                <w:rPr>
                  <w:lang w:val="en-US" w:eastAsia="zh-CN"/>
                </w:rPr>
                <w:t xml:space="preserve">Problem: </w:t>
              </w:r>
            </w:ins>
          </w:p>
        </w:tc>
        <w:tc>
          <w:tcPr>
            <w:tcW w:w="6095" w:type="dxa"/>
            <w:tcPrChange w:id="385" w:author="Connor Goudie" w:date="2016-03-06T14:17:00Z">
              <w:tcPr>
                <w:tcW w:w="3117" w:type="dxa"/>
              </w:tcPr>
            </w:tcPrChange>
          </w:tcPr>
          <w:p w14:paraId="49C53F0C" w14:textId="173B10D6" w:rsidR="00231BAC" w:rsidRDefault="00231BAC" w:rsidP="00E91893">
            <w:pPr>
              <w:rPr>
                <w:ins w:id="386" w:author="Connor Goudie" w:date="2016-03-06T14:15:00Z"/>
                <w:lang w:val="en-US" w:eastAsia="zh-CN"/>
              </w:rPr>
            </w:pPr>
            <w:ins w:id="387" w:author="Connor Goudie" w:date="2016-03-06T14:17:00Z">
              <w:r>
                <w:rPr>
                  <w:lang w:val="en-US" w:eastAsia="zh-CN"/>
                </w:rPr>
                <w:t xml:space="preserve">Improvements </w:t>
              </w:r>
            </w:ins>
            <w:ins w:id="388" w:author="Connor Goudie" w:date="2016-03-06T14:18:00Z">
              <w:r>
                <w:rPr>
                  <w:lang w:val="en-US" w:eastAsia="zh-CN"/>
                </w:rPr>
                <w:t>made</w:t>
              </w:r>
            </w:ins>
            <w:ins w:id="389" w:author="Connor Goudie" w:date="2016-03-06T14:22:00Z">
              <w:r>
                <w:rPr>
                  <w:lang w:val="en-US" w:eastAsia="zh-CN"/>
                </w:rPr>
                <w:t xml:space="preserve">: </w:t>
              </w:r>
            </w:ins>
          </w:p>
        </w:tc>
      </w:tr>
      <w:tr w:rsidR="00FC75A3" w14:paraId="4BF77B37" w14:textId="77777777" w:rsidTr="00231BAC">
        <w:trPr>
          <w:ins w:id="390" w:author="Connor Goudie" w:date="2016-03-06T14:46:00Z"/>
        </w:trPr>
        <w:tc>
          <w:tcPr>
            <w:tcW w:w="2553" w:type="dxa"/>
          </w:tcPr>
          <w:p w14:paraId="1F2608D2" w14:textId="77777777" w:rsidR="00FC75A3" w:rsidRDefault="00FC75A3" w:rsidP="00E91893">
            <w:pPr>
              <w:rPr>
                <w:ins w:id="391" w:author="Connor Goudie" w:date="2016-03-06T14:46:00Z"/>
                <w:lang w:val="en-US" w:eastAsia="zh-CN"/>
              </w:rPr>
            </w:pPr>
          </w:p>
        </w:tc>
        <w:tc>
          <w:tcPr>
            <w:tcW w:w="2268" w:type="dxa"/>
          </w:tcPr>
          <w:p w14:paraId="112D2B72" w14:textId="77777777" w:rsidR="00FC75A3" w:rsidRDefault="00FC75A3" w:rsidP="00E91893">
            <w:pPr>
              <w:rPr>
                <w:ins w:id="392" w:author="Connor Goudie" w:date="2016-03-06T14:46:00Z"/>
                <w:lang w:val="en-US" w:eastAsia="zh-CN"/>
              </w:rPr>
            </w:pPr>
          </w:p>
        </w:tc>
        <w:tc>
          <w:tcPr>
            <w:tcW w:w="6095" w:type="dxa"/>
          </w:tcPr>
          <w:p w14:paraId="0CE86F03" w14:textId="77777777" w:rsidR="00FC75A3" w:rsidRDefault="00FC75A3" w:rsidP="00E91893">
            <w:pPr>
              <w:rPr>
                <w:ins w:id="393" w:author="Connor Goudie" w:date="2016-03-06T14:46:00Z"/>
                <w:lang w:val="en-US" w:eastAsia="zh-CN"/>
              </w:rPr>
            </w:pPr>
          </w:p>
        </w:tc>
      </w:tr>
      <w:tr w:rsidR="00231BAC" w14:paraId="36756C27" w14:textId="77777777" w:rsidTr="00231BAC">
        <w:trPr>
          <w:ins w:id="394" w:author="Connor Goudie" w:date="2016-03-06T14:15:00Z"/>
          <w:trPrChange w:id="395" w:author="Connor Goudie" w:date="2016-03-06T14:17:00Z">
            <w:trPr>
              <w:gridBefore w:val="1"/>
              <w:gridAfter w:val="0"/>
            </w:trPr>
          </w:trPrChange>
        </w:trPr>
        <w:tc>
          <w:tcPr>
            <w:tcW w:w="2553" w:type="dxa"/>
            <w:tcPrChange w:id="396" w:author="Connor Goudie" w:date="2016-03-06T14:17:00Z">
              <w:tcPr>
                <w:tcW w:w="3116" w:type="dxa"/>
                <w:gridSpan w:val="2"/>
              </w:tcPr>
            </w:tcPrChange>
          </w:tcPr>
          <w:p w14:paraId="26E54CCA" w14:textId="669FCCDF" w:rsidR="00231BAC" w:rsidRDefault="00231BAC" w:rsidP="00E91893">
            <w:pPr>
              <w:rPr>
                <w:ins w:id="397" w:author="Connor Goudie" w:date="2016-03-06T14:15:00Z"/>
                <w:lang w:val="en-US" w:eastAsia="zh-CN"/>
              </w:rPr>
            </w:pPr>
            <w:ins w:id="398" w:author="Connor Goudie" w:date="2016-03-06T14:17:00Z">
              <w:r>
                <w:rPr>
                  <w:lang w:val="en-US" w:eastAsia="zh-CN"/>
                </w:rPr>
                <w:t>FORM LEVEL TESTING</w:t>
              </w:r>
            </w:ins>
          </w:p>
        </w:tc>
        <w:tc>
          <w:tcPr>
            <w:tcW w:w="2268" w:type="dxa"/>
            <w:tcPrChange w:id="399" w:author="Connor Goudie" w:date="2016-03-06T14:17:00Z">
              <w:tcPr>
                <w:tcW w:w="3117" w:type="dxa"/>
                <w:gridSpan w:val="2"/>
              </w:tcPr>
            </w:tcPrChange>
          </w:tcPr>
          <w:p w14:paraId="45BFABC9" w14:textId="77777777" w:rsidR="00231BAC" w:rsidRDefault="00231BAC" w:rsidP="00E91893">
            <w:pPr>
              <w:rPr>
                <w:ins w:id="400" w:author="Connor Goudie" w:date="2016-03-06T14:15:00Z"/>
                <w:lang w:val="en-US" w:eastAsia="zh-CN"/>
              </w:rPr>
            </w:pPr>
          </w:p>
        </w:tc>
        <w:tc>
          <w:tcPr>
            <w:tcW w:w="6095" w:type="dxa"/>
            <w:tcPrChange w:id="401" w:author="Connor Goudie" w:date="2016-03-06T14:17:00Z">
              <w:tcPr>
                <w:tcW w:w="3117" w:type="dxa"/>
              </w:tcPr>
            </w:tcPrChange>
          </w:tcPr>
          <w:p w14:paraId="652E2605" w14:textId="77777777" w:rsidR="00231BAC" w:rsidRDefault="00231BAC" w:rsidP="00E91893">
            <w:pPr>
              <w:rPr>
                <w:ins w:id="402" w:author="Connor Goudie" w:date="2016-03-06T14:15:00Z"/>
                <w:lang w:val="en-US" w:eastAsia="zh-CN"/>
              </w:rPr>
            </w:pPr>
          </w:p>
        </w:tc>
      </w:tr>
      <w:tr w:rsidR="00231BAC" w14:paraId="51373343" w14:textId="77777777" w:rsidTr="00231BAC">
        <w:trPr>
          <w:ins w:id="403" w:author="Connor Goudie" w:date="2016-03-06T14:17:00Z"/>
        </w:trPr>
        <w:tc>
          <w:tcPr>
            <w:tcW w:w="2553" w:type="dxa"/>
          </w:tcPr>
          <w:p w14:paraId="2FD6C82A" w14:textId="16EAFEFC" w:rsidR="00231BAC" w:rsidRDefault="00231BAC" w:rsidP="00E91893">
            <w:pPr>
              <w:rPr>
                <w:ins w:id="404" w:author="Connor Goudie" w:date="2016-03-06T14:17:00Z"/>
                <w:lang w:val="en-US" w:eastAsia="zh-CN"/>
              </w:rPr>
            </w:pPr>
            <w:ins w:id="405" w:author="Connor Goudie" w:date="2016-03-06T14:17:00Z">
              <w:r>
                <w:rPr>
                  <w:lang w:val="en-US" w:eastAsia="zh-CN"/>
                </w:rPr>
                <w:t>Form Flow</w:t>
              </w:r>
            </w:ins>
          </w:p>
        </w:tc>
        <w:tc>
          <w:tcPr>
            <w:tcW w:w="2268" w:type="dxa"/>
          </w:tcPr>
          <w:p w14:paraId="5DC9C2FB" w14:textId="170F9405" w:rsidR="00231BAC" w:rsidRDefault="00231BAC" w:rsidP="00E91893">
            <w:pPr>
              <w:rPr>
                <w:ins w:id="406" w:author="Connor Goudie" w:date="2016-03-06T14:17:00Z"/>
                <w:lang w:val="en-US" w:eastAsia="zh-CN"/>
              </w:rPr>
            </w:pPr>
            <w:ins w:id="407" w:author="Connor Goudie" w:date="2016-03-06T14:17:00Z">
              <w:r>
                <w:rPr>
                  <w:lang w:val="en-US" w:eastAsia="zh-CN"/>
                </w:rPr>
                <w:t>Problem:</w:t>
              </w:r>
            </w:ins>
            <w:ins w:id="408" w:author="Connor Goudie" w:date="2016-03-06T14:18:00Z">
              <w:r>
                <w:rPr>
                  <w:lang w:val="en-US" w:eastAsia="zh-CN"/>
                </w:rPr>
                <w:t xml:space="preserve"> </w:t>
              </w:r>
            </w:ins>
          </w:p>
        </w:tc>
        <w:tc>
          <w:tcPr>
            <w:tcW w:w="6095" w:type="dxa"/>
          </w:tcPr>
          <w:p w14:paraId="2049FB37" w14:textId="45DFDCB0" w:rsidR="00231BAC" w:rsidRDefault="00231BAC" w:rsidP="00E91893">
            <w:pPr>
              <w:rPr>
                <w:ins w:id="409" w:author="Connor Goudie" w:date="2016-03-06T14:17:00Z"/>
                <w:lang w:val="en-US" w:eastAsia="zh-CN"/>
              </w:rPr>
            </w:pPr>
            <w:ins w:id="410" w:author="Connor Goudie" w:date="2016-03-06T14:17:00Z">
              <w:r>
                <w:rPr>
                  <w:lang w:val="en-US" w:eastAsia="zh-CN"/>
                </w:rPr>
                <w:t>Improvements made</w:t>
              </w:r>
            </w:ins>
            <w:ins w:id="411" w:author="Connor Goudie" w:date="2016-03-06T14:22:00Z">
              <w:r>
                <w:rPr>
                  <w:lang w:val="en-US" w:eastAsia="zh-CN"/>
                </w:rPr>
                <w:t xml:space="preserve">: </w:t>
              </w:r>
            </w:ins>
            <w:ins w:id="412" w:author="Connor Goudie" w:date="2016-03-06T14:45:00Z">
              <w:r w:rsidR="00FC75A3">
                <w:rPr>
                  <w:lang w:val="en-US" w:eastAsia="zh-CN"/>
                </w:rPr>
                <w:t xml:space="preserve"> </w:t>
              </w:r>
            </w:ins>
          </w:p>
        </w:tc>
      </w:tr>
      <w:tr w:rsidR="00231BAC" w14:paraId="54E639B4" w14:textId="77777777" w:rsidTr="00231BAC">
        <w:trPr>
          <w:ins w:id="413" w:author="Connor Goudie" w:date="2016-03-06T14:17:00Z"/>
        </w:trPr>
        <w:tc>
          <w:tcPr>
            <w:tcW w:w="2553" w:type="dxa"/>
          </w:tcPr>
          <w:p w14:paraId="15B52C35" w14:textId="77777777" w:rsidR="00231BAC" w:rsidRDefault="00231BAC" w:rsidP="00E91893">
            <w:pPr>
              <w:rPr>
                <w:ins w:id="414" w:author="Connor Goudie" w:date="2016-03-06T14:17:00Z"/>
                <w:lang w:val="en-US" w:eastAsia="zh-CN"/>
              </w:rPr>
            </w:pPr>
          </w:p>
        </w:tc>
        <w:tc>
          <w:tcPr>
            <w:tcW w:w="2268" w:type="dxa"/>
          </w:tcPr>
          <w:p w14:paraId="626DAF1D" w14:textId="77777777" w:rsidR="00231BAC" w:rsidRDefault="00231BAC" w:rsidP="00E91893">
            <w:pPr>
              <w:rPr>
                <w:ins w:id="415" w:author="Connor Goudie" w:date="2016-03-06T14:17:00Z"/>
                <w:lang w:val="en-US" w:eastAsia="zh-CN"/>
              </w:rPr>
            </w:pPr>
          </w:p>
        </w:tc>
        <w:tc>
          <w:tcPr>
            <w:tcW w:w="6095" w:type="dxa"/>
          </w:tcPr>
          <w:p w14:paraId="24E3DEC7" w14:textId="77777777" w:rsidR="00231BAC" w:rsidRDefault="00231BAC" w:rsidP="00E91893">
            <w:pPr>
              <w:rPr>
                <w:ins w:id="416" w:author="Connor Goudie" w:date="2016-03-06T14:17:00Z"/>
                <w:lang w:val="en-US" w:eastAsia="zh-CN"/>
              </w:rPr>
            </w:pPr>
          </w:p>
        </w:tc>
      </w:tr>
    </w:tbl>
    <w:p w14:paraId="2C1BABD7" w14:textId="257F9E21" w:rsidR="00231BAC" w:rsidRDefault="00231BAC" w:rsidP="00E91893">
      <w:pPr>
        <w:rPr>
          <w:ins w:id="417" w:author="Connor Goudie" w:date="2016-03-06T15:43:00Z"/>
          <w:lang w:val="en-US" w:eastAsia="zh-CN"/>
        </w:rPr>
      </w:pPr>
    </w:p>
    <w:p w14:paraId="1C9366BD" w14:textId="1502F0EC" w:rsidR="008F7707" w:rsidRDefault="008F7707" w:rsidP="008F7707">
      <w:pPr>
        <w:rPr>
          <w:ins w:id="418" w:author="Connor Goudie" w:date="2016-03-06T15:44:00Z"/>
          <w:lang w:val="en-US" w:eastAsia="zh-CN"/>
        </w:rPr>
      </w:pPr>
      <w:ins w:id="419" w:author="Connor Goudie" w:date="2016-03-06T15:43:00Z">
        <w:r w:rsidRPr="008F7707">
          <w:rPr>
            <w:lang w:val="en-US" w:eastAsia="zh-CN"/>
            <w:rPrChange w:id="420" w:author="Connor Goudie" w:date="2016-03-06T15:43:00Z">
              <w:rPr>
                <w:lang w:val="en-US" w:eastAsia="zh-CN"/>
              </w:rPr>
            </w:rPrChange>
          </w:rPr>
          <w:t xml:space="preserve">Google Maps javascript widget embedded in site </w:t>
        </w:r>
      </w:ins>
    </w:p>
    <w:p w14:paraId="2DE1648F" w14:textId="0F8089F9" w:rsidR="008F7707" w:rsidRPr="008F7707" w:rsidRDefault="008F7707" w:rsidP="008F7707">
      <w:pPr>
        <w:pStyle w:val="ListParagraph"/>
        <w:numPr>
          <w:ilvl w:val="0"/>
          <w:numId w:val="14"/>
        </w:numPr>
        <w:rPr>
          <w:ins w:id="421" w:author="Connor Goudie" w:date="2016-03-06T15:43:00Z"/>
          <w:lang w:val="en-US" w:eastAsia="zh-CN"/>
          <w:rPrChange w:id="422" w:author="Connor Goudie" w:date="2016-03-06T15:44:00Z">
            <w:rPr>
              <w:ins w:id="423" w:author="Connor Goudie" w:date="2016-03-06T15:43:00Z"/>
              <w:lang w:val="en-US" w:eastAsia="zh-CN"/>
            </w:rPr>
          </w:rPrChange>
        </w:rPr>
        <w:pPrChange w:id="424" w:author="Connor Goudie" w:date="2016-03-06T15:44:00Z">
          <w:pPr/>
        </w:pPrChange>
      </w:pPr>
      <w:ins w:id="425" w:author="Connor Goudie" w:date="2016-03-06T15:44:00Z">
        <w:r>
          <w:rPr>
            <w:lang w:val="en-US" w:eastAsia="zh-CN"/>
          </w:rPr>
          <w:t>This widget was added to provide visitors with an idea of where th</w:t>
        </w:r>
      </w:ins>
      <w:ins w:id="426" w:author="Connor Goudie" w:date="2016-03-06T15:45:00Z">
        <w:r>
          <w:rPr>
            <w:lang w:val="en-US" w:eastAsia="zh-CN"/>
          </w:rPr>
          <w:t>e café is to further increase customer base.</w:t>
        </w:r>
      </w:ins>
      <w:ins w:id="427" w:author="Connor Goudie" w:date="2016-03-06T16:18:00Z">
        <w:r w:rsidR="00952B9E">
          <w:rPr>
            <w:lang w:val="en-US" w:eastAsia="zh-CN"/>
          </w:rPr>
          <w:t xml:space="preserve"> </w:t>
        </w:r>
      </w:ins>
      <w:bookmarkStart w:id="428" w:name="_GoBack"/>
      <w:bookmarkEnd w:id="428"/>
    </w:p>
    <w:p w14:paraId="2BE21D86" w14:textId="77777777" w:rsidR="008F7707" w:rsidRDefault="008F7707" w:rsidP="00E91893">
      <w:pPr>
        <w:rPr>
          <w:ins w:id="429" w:author="Connor Goudie" w:date="2016-03-06T13:21:00Z"/>
          <w:lang w:val="en-US" w:eastAsia="zh-CN"/>
        </w:rPr>
      </w:pPr>
    </w:p>
    <w:p w14:paraId="0D6EEE16" w14:textId="77777777" w:rsidR="00E91893" w:rsidRDefault="00E91893" w:rsidP="00E91893">
      <w:pPr>
        <w:rPr>
          <w:ins w:id="430" w:author="Connor Goudie" w:date="2016-03-06T13:21:00Z"/>
          <w:lang w:val="en-US" w:eastAsia="zh-CN"/>
        </w:rPr>
      </w:pPr>
    </w:p>
    <w:p w14:paraId="1C761449" w14:textId="1A2EB8A9" w:rsidR="00E91893" w:rsidRDefault="00E91893" w:rsidP="00E91893">
      <w:pPr>
        <w:rPr>
          <w:ins w:id="431" w:author="Connor Goudie" w:date="2016-03-06T13:21:00Z"/>
          <w:lang w:val="en-US" w:eastAsia="zh-CN"/>
        </w:rPr>
      </w:pPr>
      <w:ins w:id="432" w:author="Connor Goudie" w:date="2016-03-06T13:21:00Z">
        <w:r>
          <w:rPr>
            <w:lang w:val="en-US" w:eastAsia="zh-CN"/>
          </w:rPr>
          <w:t>-Form validation completed for the contact and catering pages.</w:t>
        </w:r>
      </w:ins>
    </w:p>
    <w:p w14:paraId="78F4E392" w14:textId="77777777" w:rsidR="00E91893" w:rsidRPr="00664A87" w:rsidRDefault="00E91893" w:rsidP="00E91893">
      <w:pPr>
        <w:rPr>
          <w:ins w:id="433" w:author="Connor Goudie" w:date="2016-03-06T13:21:00Z"/>
          <w:b/>
          <w:lang w:val="en-US" w:eastAsia="zh-CN"/>
        </w:rPr>
      </w:pPr>
      <w:ins w:id="434" w:author="Connor Goudie" w:date="2016-03-06T13:21:00Z">
        <w:r>
          <w:rPr>
            <w:lang w:val="en-US" w:eastAsia="zh-CN"/>
          </w:rPr>
          <w:t>-</w:t>
        </w:r>
        <w:r w:rsidRPr="00664A87">
          <w:rPr>
            <w:b/>
            <w:lang w:val="en-US" w:eastAsia="zh-CN"/>
          </w:rPr>
          <w:t>Interactive user friendly feedback using highlighted fields or on form error messages.</w:t>
        </w:r>
      </w:ins>
    </w:p>
    <w:p w14:paraId="65CB5AF0" w14:textId="77777777" w:rsidR="00E91893" w:rsidRPr="00664A87" w:rsidRDefault="00E91893" w:rsidP="00E91893">
      <w:pPr>
        <w:rPr>
          <w:ins w:id="435" w:author="Connor Goudie" w:date="2016-03-06T13:21:00Z"/>
          <w:b/>
          <w:lang w:val="en-US" w:eastAsia="zh-CN"/>
        </w:rPr>
      </w:pPr>
      <w:ins w:id="436" w:author="Connor Goudie" w:date="2016-03-06T13:21:00Z">
        <w:r w:rsidRPr="00664A87">
          <w:rPr>
            <w:b/>
            <w:lang w:val="en-US" w:eastAsia="zh-CN"/>
          </w:rPr>
          <w:t>-Forms tested using our friendly feedback</w:t>
        </w:r>
      </w:ins>
    </w:p>
    <w:p w14:paraId="70CE5F7C" w14:textId="77777777" w:rsidR="00E91893" w:rsidRPr="00664A87" w:rsidRDefault="00E91893" w:rsidP="00E91893">
      <w:pPr>
        <w:rPr>
          <w:ins w:id="437" w:author="Connor Goudie" w:date="2016-03-06T13:21:00Z"/>
          <w:b/>
          <w:lang w:val="en-US" w:eastAsia="zh-CN"/>
        </w:rPr>
      </w:pPr>
      <w:ins w:id="438" w:author="Connor Goudie" w:date="2016-03-06T13:21:00Z">
        <w:r>
          <w:rPr>
            <w:lang w:val="en-US" w:eastAsia="zh-CN"/>
          </w:rPr>
          <w:t>-</w:t>
        </w:r>
        <w:r w:rsidRPr="00664A87">
          <w:rPr>
            <w:b/>
            <w:lang w:val="en-US" w:eastAsia="zh-CN"/>
          </w:rPr>
          <w:t>Forms tested with javascript disabled</w:t>
        </w:r>
      </w:ins>
    </w:p>
    <w:p w14:paraId="38321601" w14:textId="77777777" w:rsidR="00E91893" w:rsidRDefault="00E91893" w:rsidP="00E91893">
      <w:pPr>
        <w:rPr>
          <w:ins w:id="439" w:author="Connor Goudie" w:date="2016-03-06T13:21:00Z"/>
          <w:b/>
          <w:lang w:val="en-US" w:eastAsia="zh-CN"/>
        </w:rPr>
      </w:pPr>
      <w:ins w:id="440" w:author="Connor Goudie" w:date="2016-03-06T13:21:00Z">
        <w:r w:rsidRPr="00664A87">
          <w:rPr>
            <w:b/>
            <w:lang w:val="en-US" w:eastAsia="zh-CN"/>
          </w:rPr>
          <w:t>-Site published and tested.</w:t>
        </w:r>
      </w:ins>
    </w:p>
    <w:p w14:paraId="4FE1AB2F" w14:textId="177A96B2" w:rsidR="0000463C" w:rsidRDefault="0000463C">
      <w:pPr>
        <w:pStyle w:val="Heading1"/>
        <w:rPr>
          <w:ins w:id="441" w:author="Connor Goudie" w:date="2016-03-06T15:24:00Z"/>
          <w:lang w:val="en-US" w:eastAsia="zh-CN"/>
        </w:rPr>
        <w:pPrChange w:id="442" w:author="Thomas" w:date="2016-02-26T17:44:00Z">
          <w:pPr/>
        </w:pPrChange>
      </w:pPr>
    </w:p>
    <w:p w14:paraId="54F3E508" w14:textId="41085519" w:rsidR="002125FA" w:rsidRDefault="00265A20" w:rsidP="002125FA">
      <w:pPr>
        <w:rPr>
          <w:ins w:id="443" w:author="Connor Goudie" w:date="2016-03-06T15:24:00Z"/>
          <w:lang w:val="en-US" w:eastAsia="zh-CN"/>
        </w:rPr>
        <w:pPrChange w:id="444" w:author="Connor Goudie" w:date="2016-03-06T15:24:00Z">
          <w:pPr/>
        </w:pPrChange>
      </w:pPr>
      <w:ins w:id="445" w:author="Connor Goudie" w:date="2016-03-06T15:28:00Z">
        <w:r>
          <w:rPr>
            <w:lang w:val="en-US" w:eastAsia="zh-CN"/>
          </w:rPr>
          <w:t>AB testing for website layout screenshots:</w:t>
        </w:r>
      </w:ins>
    </w:p>
    <w:p w14:paraId="26789915" w14:textId="5D3DC052" w:rsidR="002125FA" w:rsidRDefault="00265A20" w:rsidP="002125FA">
      <w:pPr>
        <w:rPr>
          <w:ins w:id="446" w:author="Connor Goudie" w:date="2016-03-06T15:24:00Z"/>
          <w:lang w:val="en-US" w:eastAsia="zh-CN"/>
        </w:rPr>
        <w:pPrChange w:id="447" w:author="Connor Goudie" w:date="2016-03-06T15:24:00Z">
          <w:pPr/>
        </w:pPrChange>
      </w:pPr>
      <w:ins w:id="448" w:author="Connor Goudie" w:date="2016-03-06T15:28:00Z">
        <w:r w:rsidRPr="00265A20">
          <w:rPr>
            <w:noProof/>
            <w:lang w:eastAsia="en-CA"/>
          </w:rPr>
          <w:lastRenderedPageBreak/>
          <mc:AlternateContent>
            <mc:Choice Requires="wps">
              <w:drawing>
                <wp:anchor distT="45720" distB="45720" distL="114300" distR="114300" simplePos="0" relativeHeight="251666432" behindDoc="0" locked="0" layoutInCell="1" allowOverlap="1" wp14:anchorId="55847E61" wp14:editId="3F99B0C6">
                  <wp:simplePos x="0" y="0"/>
                  <wp:positionH relativeFrom="margin">
                    <wp:align>left</wp:align>
                  </wp:positionH>
                  <wp:positionV relativeFrom="paragraph">
                    <wp:posOffset>154870</wp:posOffset>
                  </wp:positionV>
                  <wp:extent cx="2360930" cy="1404620"/>
                  <wp:effectExtent l="0" t="0" r="22860" b="215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sdt>
                              <w:sdtPr>
                                <w:id w:val="568603642"/>
                                <w:temporary/>
                                <w:showingPlcHdr/>
                                <w15:appearance w15:val="hidden"/>
                              </w:sdtPr>
                              <w:sdtContent>
                                <w:p w14:paraId="17E4217C" w14:textId="77777777" w:rsidR="00265A20" w:rsidRDefault="00265A20">
                                  <w:r>
                                    <w:t>[Grab your reader’s attention with a great quote from the document or use this space to emphasize a key point. To place this text box anywhere on the page, just drag it.]</w:t>
                                  </w:r>
                                </w:p>
                              </w:sdtContent>
                            </w:sdt>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5847E61" id="_x0000_t202" coordsize="21600,21600" o:spt="202" path="m,l,21600r21600,l21600,xe">
                  <v:stroke joinstyle="miter"/>
                  <v:path gradientshapeok="t" o:connecttype="rect"/>
                </v:shapetype>
                <v:shape id="Text Box 2" o:spid="_x0000_s1026" type="#_x0000_t202" style="position:absolute;margin-left:0;margin-top:12.2pt;width:185.9pt;height:110.6pt;z-index:251666432;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">
                  <v:textbox style="mso-fit-shape-to-text:t">
                    <w:txbxContent>
                      <w:sdt>
                        <w:sdtPr>
                          <w:id w:val="568603642"/>
                          <w:temporary/>
                          <w:showingPlcHdr/>
                          <w15:appearance w15:val="hidden"/>
                        </w:sdtPr>
                        <w:sdtContent>
                          <w:p w14:paraId="17E4217C" w14:textId="77777777" w:rsidR="00265A20" w:rsidRDefault="00265A20">
                            <w:r>
                              <w:t>[Grab your reader’s attention with a great quote from the document or use this space to emphasize a key point. To place this text box anywhere on the page, just drag it.]</w:t>
                            </w:r>
                          </w:p>
                        </w:sdtContent>
                      </w:sdt>
                    </w:txbxContent>
                  </v:textbox>
                  <w10:wrap type="square" anchorx="margin"/>
                </v:shape>
              </w:pict>
            </mc:Fallback>
          </mc:AlternateContent>
        </w:r>
      </w:ins>
    </w:p>
    <w:p w14:paraId="321A8C0A" w14:textId="77B58801" w:rsidR="002125FA" w:rsidRDefault="00265A20" w:rsidP="002125FA">
      <w:pPr>
        <w:rPr>
          <w:ins w:id="449" w:author="Connor Goudie" w:date="2016-03-06T15:24:00Z"/>
          <w:lang w:val="en-US" w:eastAsia="zh-CN"/>
        </w:rPr>
        <w:pPrChange w:id="450" w:author="Connor Goudie" w:date="2016-03-06T15:24:00Z">
          <w:pPr/>
        </w:pPrChange>
      </w:pPr>
      <w:ins w:id="451" w:author="Connor Goudie" w:date="2016-03-06T15:28:00Z">
        <w:r w:rsidRPr="00265A20">
          <w:rPr>
            <w:noProof/>
            <w:lang w:eastAsia="en-CA"/>
          </w:rPr>
          <mc:AlternateContent>
            <mc:Choice Requires="wps">
              <w:drawing>
                <wp:anchor distT="45720" distB="45720" distL="114300" distR="114300" simplePos="0" relativeHeight="251668480" behindDoc="0" locked="0" layoutInCell="1" allowOverlap="1" wp14:anchorId="33960D3A" wp14:editId="374A6F92">
                  <wp:simplePos x="0" y="0"/>
                  <wp:positionH relativeFrom="margin">
                    <wp:align>right</wp:align>
                  </wp:positionH>
                  <wp:positionV relativeFrom="paragraph">
                    <wp:posOffset>13970</wp:posOffset>
                  </wp:positionV>
                  <wp:extent cx="2360930" cy="1404620"/>
                  <wp:effectExtent l="0" t="0" r="22860" b="2159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sdt>
                              <w:sdtPr>
                                <w:id w:val="604854712"/>
                                <w:temporary/>
                                <w:showingPlcHdr/>
                                <w15:appearance w15:val="hidden"/>
                              </w:sdtPr>
                              <w:sdtContent>
                                <w:p w14:paraId="1DFCF7FC" w14:textId="77777777" w:rsidR="00265A20" w:rsidRDefault="00265A20">
                                  <w:r>
                                    <w:t>[Grab your reader’s attention with a great quote from the document or use this space to emphasize a key point. To place this text box anywhere on the page, just drag it.]</w:t>
                                  </w:r>
                                </w:p>
                              </w:sdtContent>
                            </w:sdt>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3960D3A" id="_x0000_s1027" type="#_x0000_t202" style="position:absolute;margin-left:134.7pt;margin-top:1.1pt;width:185.9pt;height:110.6pt;z-index:25166848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">
                  <v:textbox style="mso-fit-shape-to-text:t">
                    <w:txbxContent>
                      <w:sdt>
                        <w:sdtPr>
                          <w:id w:val="604854712"/>
                          <w:temporary/>
                          <w:showingPlcHdr/>
                          <w15:appearance w15:val="hidden"/>
                        </w:sdtPr>
                        <w:sdtContent>
                          <w:p w14:paraId="1DFCF7FC" w14:textId="77777777" w:rsidR="00265A20" w:rsidRDefault="00265A20">
                            <w:r>
                              <w:t>[Grab your reader’s attention with a great quote from the document or use this space to emphasize a key point. To place this text box anywhere on the page, just drag it.]</w:t>
                            </w:r>
                          </w:p>
                        </w:sdtContent>
                      </w:sdt>
                    </w:txbxContent>
                  </v:textbox>
                  <w10:wrap type="square" anchorx="margin"/>
                </v:shape>
              </w:pict>
            </mc:Fallback>
          </mc:AlternateContent>
        </w:r>
      </w:ins>
    </w:p>
    <w:p w14:paraId="704CE7D7" w14:textId="5167112D" w:rsidR="002125FA" w:rsidRDefault="002125FA" w:rsidP="002125FA">
      <w:pPr>
        <w:rPr>
          <w:ins w:id="452" w:author="Connor Goudie" w:date="2016-03-06T15:24:00Z"/>
          <w:lang w:val="en-US" w:eastAsia="zh-CN"/>
        </w:rPr>
        <w:pPrChange w:id="453" w:author="Connor Goudie" w:date="2016-03-06T15:24:00Z">
          <w:pPr/>
        </w:pPrChange>
      </w:pPr>
    </w:p>
    <w:p w14:paraId="7A0ABEBD" w14:textId="09445F3C" w:rsidR="002125FA" w:rsidRDefault="002125FA" w:rsidP="002125FA">
      <w:pPr>
        <w:rPr>
          <w:ins w:id="454" w:author="Connor Goudie" w:date="2016-03-06T15:24:00Z"/>
          <w:lang w:val="en-US" w:eastAsia="zh-CN"/>
        </w:rPr>
        <w:pPrChange w:id="455" w:author="Connor Goudie" w:date="2016-03-06T15:24:00Z">
          <w:pPr/>
        </w:pPrChange>
      </w:pPr>
    </w:p>
    <w:p w14:paraId="1F063CF7" w14:textId="4D5DA419" w:rsidR="002125FA" w:rsidRDefault="002125FA" w:rsidP="002125FA">
      <w:pPr>
        <w:rPr>
          <w:ins w:id="456" w:author="Connor Goudie" w:date="2016-03-06T15:24:00Z"/>
          <w:lang w:val="en-US" w:eastAsia="zh-CN"/>
        </w:rPr>
        <w:pPrChange w:id="457" w:author="Connor Goudie" w:date="2016-03-06T15:24:00Z">
          <w:pPr/>
        </w:pPrChange>
      </w:pPr>
    </w:p>
    <w:p w14:paraId="1C6D4127" w14:textId="2669487D" w:rsidR="002125FA" w:rsidRDefault="002125FA" w:rsidP="002125FA">
      <w:pPr>
        <w:rPr>
          <w:ins w:id="458" w:author="Connor Goudie" w:date="2016-03-06T15:24:00Z"/>
          <w:lang w:val="en-US" w:eastAsia="zh-CN"/>
        </w:rPr>
        <w:pPrChange w:id="459" w:author="Connor Goudie" w:date="2016-03-06T15:24:00Z">
          <w:pPr/>
        </w:pPrChange>
      </w:pPr>
    </w:p>
    <w:p w14:paraId="300EBCA7" w14:textId="406812F5" w:rsidR="002125FA" w:rsidRDefault="002125FA" w:rsidP="002125FA">
      <w:pPr>
        <w:rPr>
          <w:ins w:id="460" w:author="Connor Goudie" w:date="2016-03-06T15:24:00Z"/>
          <w:lang w:val="en-US" w:eastAsia="zh-CN"/>
        </w:rPr>
        <w:pPrChange w:id="461" w:author="Connor Goudie" w:date="2016-03-06T15:24:00Z">
          <w:pPr/>
        </w:pPrChange>
      </w:pPr>
    </w:p>
    <w:p w14:paraId="73AC14FF" w14:textId="2BAE6C3B" w:rsidR="002125FA" w:rsidRDefault="002125FA" w:rsidP="002125FA">
      <w:pPr>
        <w:rPr>
          <w:ins w:id="462" w:author="Connor Goudie" w:date="2016-03-06T15:24:00Z"/>
          <w:lang w:val="en-US" w:eastAsia="zh-CN"/>
        </w:rPr>
        <w:pPrChange w:id="463" w:author="Connor Goudie" w:date="2016-03-06T15:24:00Z">
          <w:pPr/>
        </w:pPrChange>
      </w:pPr>
    </w:p>
    <w:p w14:paraId="5D7AD4FF" w14:textId="77777777" w:rsidR="002125FA" w:rsidRPr="002125FA" w:rsidRDefault="002125FA" w:rsidP="002125FA">
      <w:pPr>
        <w:rPr>
          <w:ins w:id="464" w:author="Connor Goudie" w:date="2016-03-06T13:09:00Z"/>
          <w:lang w:val="en-US" w:eastAsia="zh-CN"/>
          <w:rPrChange w:id="465" w:author="Connor Goudie" w:date="2016-03-06T15:24:00Z">
            <w:rPr>
              <w:ins w:id="466" w:author="Connor Goudie" w:date="2016-03-06T13:09:00Z"/>
              <w:lang w:val="en-US" w:eastAsia="zh-CN"/>
            </w:rPr>
          </w:rPrChange>
        </w:rPr>
        <w:pPrChange w:id="467" w:author="Connor Goudie" w:date="2016-03-06T15:24:00Z">
          <w:pPr/>
        </w:pPrChange>
      </w:pPr>
    </w:p>
    <w:p w14:paraId="32B86266" w14:textId="4D1C4075" w:rsidR="0009599E" w:rsidDel="0000463C" w:rsidRDefault="0009599E">
      <w:pPr>
        <w:rPr>
          <w:ins w:id="468" w:author="Thomas" w:date="2016-02-26T17:42:00Z"/>
          <w:del w:id="469" w:author="Connor Goudie" w:date="2016-03-06T13:09:00Z"/>
          <w:lang w:val="en-US" w:eastAsia="zh-CN"/>
        </w:rPr>
      </w:pPr>
      <w:ins w:id="470" w:author="Thomas" w:date="2016-02-26T17:42:00Z">
        <w:del w:id="471" w:author="Connor Goudie" w:date="2016-03-06T13:09:00Z">
          <w:r w:rsidDel="0000463C">
            <w:rPr>
              <w:lang w:val="en-US" w:eastAsia="zh-CN"/>
            </w:rPr>
            <w:br w:type="page"/>
          </w:r>
        </w:del>
      </w:ins>
    </w:p>
    <w:p w14:paraId="147F1610" w14:textId="208D0E42" w:rsidR="00D233B2" w:rsidDel="0009599E" w:rsidRDefault="0009599E">
      <w:pPr>
        <w:pStyle w:val="Heading1"/>
        <w:rPr>
          <w:del w:id="472" w:author="Thomas" w:date="2016-02-26T17:43:00Z"/>
          <w:lang w:val="en-US" w:eastAsia="zh-CN"/>
        </w:rPr>
        <w:pPrChange w:id="473" w:author="Thomas" w:date="2016-02-26T17:44:00Z">
          <w:pPr/>
        </w:pPrChange>
      </w:pPr>
      <w:bookmarkStart w:id="474" w:name="_Appendix:_Milestone"/>
      <w:bookmarkEnd w:id="474"/>
      <w:ins w:id="475" w:author="Thomas" w:date="2016-02-26T17:44:00Z">
        <w:r>
          <w:rPr>
            <w:noProof/>
            <w:lang w:eastAsia="en-CA"/>
          </w:rPr>
          <w:drawing>
            <wp:anchor distT="0" distB="0" distL="114300" distR="114300" simplePos="0" relativeHeight="251664384" behindDoc="0" locked="0" layoutInCell="1" allowOverlap="1" wp14:anchorId="0654AC72" wp14:editId="74A67D07">
              <wp:simplePos x="0" y="0"/>
              <wp:positionH relativeFrom="margin">
                <wp:align>right</wp:align>
              </wp:positionH>
              <wp:positionV relativeFrom="paragraph">
                <wp:posOffset>-1132679</wp:posOffset>
              </wp:positionV>
              <wp:extent cx="2171518" cy="1542075"/>
              <wp:effectExtent l="0" t="0" r="635" b="127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8">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ins>
      <w:ins w:id="476" w:author="Thomas" w:date="2016-02-26T17:43:00Z">
        <w:r>
          <w:rPr>
            <w:lang w:val="en-US" w:eastAsia="zh-CN"/>
          </w:rPr>
          <w:t>Appendix: Milestone</w:t>
        </w:r>
      </w:ins>
    </w:p>
    <w:p w14:paraId="7858CBAC" w14:textId="13E703E4" w:rsidR="0009599E" w:rsidRDefault="0009599E">
      <w:pPr>
        <w:pStyle w:val="Heading1"/>
        <w:rPr>
          <w:ins w:id="477" w:author="Thomas" w:date="2016-02-26T17:43:00Z"/>
          <w:lang w:val="en-US" w:eastAsia="zh-CN"/>
        </w:rPr>
        <w:pPrChange w:id="478" w:author="Thomas" w:date="2016-02-26T17:44:00Z">
          <w:pPr/>
        </w:pPrChange>
      </w:pPr>
      <w:ins w:id="479" w:author="Thomas" w:date="2016-02-26T17:43:00Z">
        <w:r>
          <w:rPr>
            <w:lang w:val="en-US" w:eastAsia="zh-CN"/>
          </w:rPr>
          <w:t xml:space="preserve"> 3</w:t>
        </w:r>
      </w:ins>
    </w:p>
    <w:p w14:paraId="287FDAFD" w14:textId="77777777" w:rsidR="0009599E" w:rsidRDefault="0009599E">
      <w:pPr>
        <w:rPr>
          <w:ins w:id="480" w:author="Thomas" w:date="2016-02-26T17:43:00Z"/>
          <w:lang w:val="en-US" w:eastAsia="zh-CN"/>
        </w:rPr>
      </w:pPr>
    </w:p>
    <w:p w14:paraId="0512250A" w14:textId="13913836" w:rsidR="0058005B" w:rsidRDefault="0058005B">
      <w:pPr>
        <w:rPr>
          <w:ins w:id="481" w:author="Tyler Da Costa" w:date="2016-02-15T04:00:00Z"/>
          <w:lang w:val="en-US" w:eastAsia="zh-CN"/>
        </w:rPr>
      </w:pPr>
      <w:ins w:id="482" w:author="Tyler Da Costa" w:date="2016-02-15T04:00:00Z">
        <w:r>
          <w:rPr>
            <w:lang w:val="en-US" w:eastAsia="zh-CN"/>
          </w:rPr>
          <w:t>Images are currently placeholders, and will change when we get pictures of menu items and the café itself.</w:t>
        </w:r>
      </w:ins>
    </w:p>
    <w:p w14:paraId="2423A0F7" w14:textId="77777777" w:rsidR="0058005B" w:rsidRDefault="0058005B">
      <w:pPr>
        <w:rPr>
          <w:ins w:id="483" w:author="Connor Goudie" w:date="2016-02-12T20:24:00Z"/>
          <w:lang w:val="en-US" w:eastAsia="zh-CN"/>
        </w:rPr>
      </w:pPr>
    </w:p>
    <w:p w14:paraId="58A8C9D4" w14:textId="77777777" w:rsidR="00D233B2" w:rsidRDefault="00D233B2">
      <w:pPr>
        <w:rPr>
          <w:ins w:id="484" w:author="Connor Goudie" w:date="2016-02-12T20:27:00Z"/>
          <w:lang w:val="en-US" w:eastAsia="zh-CN"/>
        </w:rPr>
      </w:pPr>
      <w:ins w:id="485" w:author="Connor Goudie" w:date="2016-02-12T20:26:00Z">
        <w:r>
          <w:rPr>
            <w:lang w:val="en-US" w:eastAsia="zh-CN"/>
          </w:rPr>
          <w:t>Items completed in this mil</w:t>
        </w:r>
      </w:ins>
      <w:ins w:id="486" w:author="Connor Goudie" w:date="2016-02-12T20:27:00Z">
        <w:r>
          <w:rPr>
            <w:lang w:val="en-US" w:eastAsia="zh-CN"/>
          </w:rPr>
          <w:t>estone were:</w:t>
        </w:r>
      </w:ins>
    </w:p>
    <w:p w14:paraId="2D5393FF" w14:textId="77777777" w:rsidR="00F50289" w:rsidRPr="00F50289" w:rsidRDefault="00F50289">
      <w:pPr>
        <w:pStyle w:val="ListParagraph"/>
        <w:numPr>
          <w:ilvl w:val="0"/>
          <w:numId w:val="13"/>
        </w:numPr>
        <w:rPr>
          <w:ins w:id="487" w:author="Connor Goudie" w:date="2016-02-12T20:27:00Z"/>
          <w:rFonts w:asciiTheme="majorHAnsi" w:eastAsiaTheme="majorEastAsia" w:hAnsiTheme="majorHAnsi" w:cstheme="majorBidi"/>
          <w:color w:val="2E74B5" w:themeColor="accent1" w:themeShade="BF"/>
          <w:sz w:val="32"/>
          <w:szCs w:val="32"/>
          <w:lang w:val="en-US" w:eastAsia="zh-CN"/>
          <w:rPrChange w:id="488" w:author="Connor Goudie" w:date="2016-02-12T20:27:00Z">
            <w:rPr>
              <w:ins w:id="489" w:author="Connor Goudie" w:date="2016-02-12T20:27:00Z"/>
              <w:lang w:val="en-US" w:eastAsia="zh-CN"/>
            </w:rPr>
          </w:rPrChange>
        </w:rPr>
        <w:pPrChange w:id="490" w:author="Connor Goudie" w:date="2016-02-12T20:27:00Z">
          <w:pPr/>
        </w:pPrChange>
      </w:pPr>
      <w:ins w:id="491" w:author="Connor Goudie" w:date="2016-02-12T20:27:00Z">
        <w:r>
          <w:rPr>
            <w:lang w:val="en-US" w:eastAsia="zh-CN"/>
          </w:rPr>
          <w:t>Index page</w:t>
        </w:r>
      </w:ins>
    </w:p>
    <w:p w14:paraId="4383749B" w14:textId="77777777" w:rsidR="00F50289" w:rsidRPr="00F50289" w:rsidRDefault="00F50289">
      <w:pPr>
        <w:pStyle w:val="ListParagraph"/>
        <w:numPr>
          <w:ilvl w:val="0"/>
          <w:numId w:val="13"/>
        </w:numPr>
        <w:rPr>
          <w:ins w:id="492" w:author="Connor Goudie" w:date="2016-02-12T20:28:00Z"/>
          <w:rFonts w:asciiTheme="majorHAnsi" w:eastAsiaTheme="majorEastAsia" w:hAnsiTheme="majorHAnsi" w:cstheme="majorBidi"/>
          <w:color w:val="2E74B5" w:themeColor="accent1" w:themeShade="BF"/>
          <w:sz w:val="32"/>
          <w:szCs w:val="32"/>
          <w:lang w:val="en-US" w:eastAsia="zh-CN"/>
          <w:rPrChange w:id="493" w:author="Connor Goudie" w:date="2016-02-12T20:28:00Z">
            <w:rPr>
              <w:ins w:id="494" w:author="Connor Goudie" w:date="2016-02-12T20:28:00Z"/>
              <w:lang w:val="en-US" w:eastAsia="zh-CN"/>
            </w:rPr>
          </w:rPrChange>
        </w:rPr>
        <w:pPrChange w:id="495" w:author="Connor Goudie" w:date="2016-02-12T20:27:00Z">
          <w:pPr/>
        </w:pPrChange>
      </w:pPr>
      <w:ins w:id="496" w:author="Connor Goudie" w:date="2016-02-12T20:28:00Z">
        <w:r>
          <w:rPr>
            <w:lang w:val="en-US" w:eastAsia="zh-CN"/>
          </w:rPr>
          <w:t>About page</w:t>
        </w:r>
      </w:ins>
    </w:p>
    <w:p w14:paraId="065BE048" w14:textId="77777777" w:rsidR="00F50289" w:rsidRPr="00F50289" w:rsidRDefault="00F50289">
      <w:pPr>
        <w:pStyle w:val="ListParagraph"/>
        <w:numPr>
          <w:ilvl w:val="0"/>
          <w:numId w:val="13"/>
        </w:numPr>
        <w:rPr>
          <w:ins w:id="497" w:author="Connor Goudie" w:date="2016-02-12T20:28:00Z"/>
          <w:rFonts w:asciiTheme="majorHAnsi" w:eastAsiaTheme="majorEastAsia" w:hAnsiTheme="majorHAnsi" w:cstheme="majorBidi"/>
          <w:color w:val="2E74B5" w:themeColor="accent1" w:themeShade="BF"/>
          <w:sz w:val="32"/>
          <w:szCs w:val="32"/>
          <w:lang w:val="en-US" w:eastAsia="zh-CN"/>
          <w:rPrChange w:id="498" w:author="Connor Goudie" w:date="2016-02-12T20:28:00Z">
            <w:rPr>
              <w:ins w:id="499" w:author="Connor Goudie" w:date="2016-02-12T20:28:00Z"/>
              <w:lang w:val="en-US" w:eastAsia="zh-CN"/>
            </w:rPr>
          </w:rPrChange>
        </w:rPr>
        <w:pPrChange w:id="500" w:author="Connor Goudie" w:date="2016-02-12T20:27:00Z">
          <w:pPr/>
        </w:pPrChange>
      </w:pPr>
      <w:ins w:id="501" w:author="Connor Goudie" w:date="2016-02-12T20:28:00Z">
        <w:r>
          <w:rPr>
            <w:lang w:val="en-US" w:eastAsia="zh-CN"/>
          </w:rPr>
          <w:t>Menu page</w:t>
        </w:r>
      </w:ins>
    </w:p>
    <w:p w14:paraId="09352D62" w14:textId="77777777" w:rsidR="00F50289" w:rsidRPr="00F50289" w:rsidRDefault="00F50289">
      <w:pPr>
        <w:pStyle w:val="ListParagraph"/>
        <w:numPr>
          <w:ilvl w:val="0"/>
          <w:numId w:val="13"/>
        </w:numPr>
        <w:rPr>
          <w:ins w:id="502" w:author="Connor Goudie" w:date="2016-02-12T20:28:00Z"/>
          <w:rFonts w:asciiTheme="majorHAnsi" w:eastAsiaTheme="majorEastAsia" w:hAnsiTheme="majorHAnsi" w:cstheme="majorBidi"/>
          <w:color w:val="2E74B5" w:themeColor="accent1" w:themeShade="BF"/>
          <w:sz w:val="32"/>
          <w:szCs w:val="32"/>
          <w:lang w:val="en-US" w:eastAsia="zh-CN"/>
          <w:rPrChange w:id="503" w:author="Connor Goudie" w:date="2016-02-12T20:28:00Z">
            <w:rPr>
              <w:ins w:id="504" w:author="Connor Goudie" w:date="2016-02-12T20:28:00Z"/>
              <w:lang w:val="en-US" w:eastAsia="zh-CN"/>
            </w:rPr>
          </w:rPrChange>
        </w:rPr>
        <w:pPrChange w:id="505" w:author="Connor Goudie" w:date="2016-02-12T20:27:00Z">
          <w:pPr/>
        </w:pPrChange>
      </w:pPr>
      <w:ins w:id="506" w:author="Connor Goudie" w:date="2016-02-12T20:28:00Z">
        <w:r>
          <w:rPr>
            <w:lang w:val="en-US" w:eastAsia="zh-CN"/>
          </w:rPr>
          <w:t>Catering/signup/login page</w:t>
        </w:r>
      </w:ins>
    </w:p>
    <w:p w14:paraId="4AD1C013" w14:textId="77777777" w:rsidR="00F50289" w:rsidRPr="00F50289" w:rsidRDefault="00F50289">
      <w:pPr>
        <w:pStyle w:val="ListParagraph"/>
        <w:numPr>
          <w:ilvl w:val="0"/>
          <w:numId w:val="13"/>
        </w:numPr>
        <w:rPr>
          <w:ins w:id="507" w:author="Connor Goudie" w:date="2016-02-12T20:28:00Z"/>
          <w:rFonts w:asciiTheme="majorHAnsi" w:eastAsiaTheme="majorEastAsia" w:hAnsiTheme="majorHAnsi" w:cstheme="majorBidi"/>
          <w:color w:val="2E74B5" w:themeColor="accent1" w:themeShade="BF"/>
          <w:sz w:val="32"/>
          <w:szCs w:val="32"/>
          <w:lang w:val="en-US" w:eastAsia="zh-CN"/>
          <w:rPrChange w:id="508" w:author="Connor Goudie" w:date="2016-02-12T20:28:00Z">
            <w:rPr>
              <w:ins w:id="509" w:author="Connor Goudie" w:date="2016-02-12T20:28:00Z"/>
              <w:lang w:val="en-US" w:eastAsia="zh-CN"/>
            </w:rPr>
          </w:rPrChange>
        </w:rPr>
        <w:pPrChange w:id="510" w:author="Connor Goudie" w:date="2016-02-12T20:27:00Z">
          <w:pPr/>
        </w:pPrChange>
      </w:pPr>
      <w:ins w:id="511" w:author="Connor Goudie" w:date="2016-02-12T20:28:00Z">
        <w:r>
          <w:rPr>
            <w:lang w:val="en-US" w:eastAsia="zh-CN"/>
          </w:rPr>
          <w:t>Art gallery page</w:t>
        </w:r>
      </w:ins>
    </w:p>
    <w:p w14:paraId="7E8ACEE9" w14:textId="77777777" w:rsidR="00F50289" w:rsidRPr="00F50289" w:rsidRDefault="00F50289">
      <w:pPr>
        <w:pStyle w:val="ListParagraph"/>
        <w:numPr>
          <w:ilvl w:val="0"/>
          <w:numId w:val="13"/>
        </w:numPr>
        <w:rPr>
          <w:ins w:id="512" w:author="Connor Goudie" w:date="2016-02-12T20:28:00Z"/>
          <w:rFonts w:asciiTheme="majorHAnsi" w:eastAsiaTheme="majorEastAsia" w:hAnsiTheme="majorHAnsi" w:cstheme="majorBidi"/>
          <w:color w:val="2E74B5" w:themeColor="accent1" w:themeShade="BF"/>
          <w:sz w:val="32"/>
          <w:szCs w:val="32"/>
          <w:lang w:val="en-US" w:eastAsia="zh-CN"/>
          <w:rPrChange w:id="513" w:author="Connor Goudie" w:date="2016-02-12T20:28:00Z">
            <w:rPr>
              <w:ins w:id="514" w:author="Connor Goudie" w:date="2016-02-12T20:28:00Z"/>
              <w:lang w:val="en-US" w:eastAsia="zh-CN"/>
            </w:rPr>
          </w:rPrChange>
        </w:rPr>
        <w:pPrChange w:id="515" w:author="Connor Goudie" w:date="2016-02-12T20:27:00Z">
          <w:pPr/>
        </w:pPrChange>
      </w:pPr>
      <w:ins w:id="516" w:author="Connor Goudie" w:date="2016-02-12T20:28:00Z">
        <w:r>
          <w:rPr>
            <w:lang w:val="en-US" w:eastAsia="zh-CN"/>
          </w:rPr>
          <w:t>Contact page</w:t>
        </w:r>
      </w:ins>
    </w:p>
    <w:p w14:paraId="7BE928D2" w14:textId="77777777" w:rsidR="00F50289" w:rsidRPr="00F50289" w:rsidRDefault="00F50289">
      <w:pPr>
        <w:pStyle w:val="ListParagraph"/>
        <w:numPr>
          <w:ilvl w:val="0"/>
          <w:numId w:val="13"/>
        </w:numPr>
        <w:rPr>
          <w:ins w:id="517" w:author="Connor Goudie" w:date="2016-02-12T20:32:00Z"/>
          <w:rFonts w:asciiTheme="majorHAnsi" w:eastAsiaTheme="majorEastAsia" w:hAnsiTheme="majorHAnsi" w:cstheme="majorBidi"/>
          <w:color w:val="2E74B5" w:themeColor="accent1" w:themeShade="BF"/>
          <w:sz w:val="32"/>
          <w:szCs w:val="32"/>
          <w:lang w:val="en-US" w:eastAsia="zh-CN"/>
          <w:rPrChange w:id="518" w:author="Connor Goudie" w:date="2016-02-12T20:32:00Z">
            <w:rPr>
              <w:ins w:id="519" w:author="Connor Goudie" w:date="2016-02-12T20:32:00Z"/>
              <w:lang w:val="en-US" w:eastAsia="zh-CN"/>
            </w:rPr>
          </w:rPrChange>
        </w:rPr>
        <w:pPrChange w:id="520" w:author="Connor Goudie" w:date="2016-02-12T20:27:00Z">
          <w:pPr/>
        </w:pPrChange>
      </w:pPr>
      <w:ins w:id="521" w:author="Connor Goudie" w:date="2016-02-12T20:28:00Z">
        <w:r>
          <w:rPr>
            <w:lang w:val="en-US" w:eastAsia="zh-CN"/>
          </w:rPr>
          <w:t>Site map</w:t>
        </w:r>
      </w:ins>
    </w:p>
    <w:p w14:paraId="184A553F" w14:textId="54CB764F" w:rsidR="008E6B5C" w:rsidDel="00CF4479" w:rsidRDefault="00F50289">
      <w:pPr>
        <w:rPr>
          <w:ins w:id="522" w:author="Connor Goudie" w:date="2016-02-12T20:43:00Z"/>
          <w:del w:id="523" w:author="Tyler Da Costa" w:date="2016-02-15T03:43:00Z"/>
          <w:lang w:val="en-US" w:eastAsia="zh-CN"/>
        </w:rPr>
      </w:pPr>
      <w:ins w:id="524" w:author="Connor Goudie" w:date="2016-02-12T20:32:00Z">
        <w:r>
          <w:rPr>
            <w:lang w:val="en-US" w:eastAsia="zh-CN"/>
          </w:rPr>
          <w:t>Issues our group had building the website</w:t>
        </w:r>
      </w:ins>
      <w:ins w:id="525" w:author="Connor Goudie" w:date="2016-02-12T20:33:00Z">
        <w:r>
          <w:rPr>
            <w:lang w:val="en-US" w:eastAsia="zh-CN"/>
          </w:rPr>
          <w:t xml:space="preserve"> included: </w:t>
        </w:r>
      </w:ins>
      <w:ins w:id="526" w:author="Connor Goudie" w:date="2016-02-12T20:34:00Z">
        <w:r>
          <w:rPr>
            <w:lang w:val="en-US" w:eastAsia="zh-CN"/>
          </w:rPr>
          <w:t>building a fluid and responsive design,</w:t>
        </w:r>
        <w:r w:rsidR="00D04ABB">
          <w:rPr>
            <w:lang w:val="en-US" w:eastAsia="zh-CN"/>
          </w:rPr>
          <w:t xml:space="preserve"> </w:t>
        </w:r>
      </w:ins>
      <w:ins w:id="527" w:author="Connor Goudie" w:date="2016-02-12T20:38:00Z">
        <w:r w:rsidR="008E6B5C">
          <w:rPr>
            <w:lang w:val="en-US" w:eastAsia="zh-CN"/>
          </w:rPr>
          <w:t xml:space="preserve">designing the base </w:t>
        </w:r>
        <w:del w:id="528" w:author="Thomas" w:date="2016-02-14T22:38:00Z">
          <w:r w:rsidR="008E6B5C" w:rsidDel="00072C3A">
            <w:rPr>
              <w:lang w:val="en-US" w:eastAsia="zh-CN"/>
            </w:rPr>
            <w:delText>css</w:delText>
          </w:r>
        </w:del>
      </w:ins>
      <w:ins w:id="529" w:author="Thomas" w:date="2016-02-14T22:38:00Z">
        <w:r w:rsidR="00072C3A">
          <w:rPr>
            <w:lang w:val="en-US" w:eastAsia="zh-CN"/>
          </w:rPr>
          <w:t>CSS</w:t>
        </w:r>
      </w:ins>
      <w:ins w:id="530" w:author="Connor Goudie" w:date="2016-02-12T20:38:00Z">
        <w:r w:rsidR="00D04ABB">
          <w:rPr>
            <w:lang w:val="en-US" w:eastAsia="zh-CN"/>
          </w:rPr>
          <w:t xml:space="preserve"> for the</w:t>
        </w:r>
        <w:r w:rsidR="008E6B5C">
          <w:rPr>
            <w:lang w:val="en-US" w:eastAsia="zh-CN"/>
          </w:rPr>
          <w:t xml:space="preserve"> nav</w:t>
        </w:r>
      </w:ins>
      <w:ins w:id="531" w:author="Connor Goudie" w:date="2016-02-12T21:57:00Z">
        <w:r w:rsidR="00D04ABB">
          <w:rPr>
            <w:lang w:val="en-US" w:eastAsia="zh-CN"/>
          </w:rPr>
          <w:t>igation bar</w:t>
        </w:r>
      </w:ins>
      <w:ins w:id="532" w:author="Connor Goudie" w:date="2016-02-12T20:38:00Z">
        <w:r w:rsidR="008E6B5C">
          <w:rPr>
            <w:lang w:val="en-US" w:eastAsia="zh-CN"/>
          </w:rPr>
          <w:t xml:space="preserve"> and foote</w:t>
        </w:r>
        <w:r w:rsidR="00D04ABB">
          <w:rPr>
            <w:lang w:val="en-US" w:eastAsia="zh-CN"/>
          </w:rPr>
          <w:t>r before working on other pages</w:t>
        </w:r>
      </w:ins>
      <w:ins w:id="533" w:author="Connor Goudie" w:date="2016-02-12T21:52:00Z">
        <w:r w:rsidR="00D04ABB">
          <w:rPr>
            <w:lang w:val="en-US" w:eastAsia="zh-CN"/>
          </w:rPr>
          <w:t>, wrapper was not filling the entire page</w:t>
        </w:r>
      </w:ins>
      <w:ins w:id="534" w:author="Connor Goudie" w:date="2016-02-12T21:53:00Z">
        <w:r w:rsidR="00D04ABB">
          <w:rPr>
            <w:lang w:val="en-US" w:eastAsia="zh-CN"/>
          </w:rPr>
          <w:t xml:space="preserve"> leaving large amounts of blank space on pages with less</w:t>
        </w:r>
      </w:ins>
      <w:ins w:id="535" w:author="Connor Goudie" w:date="2016-02-12T21:55:00Z">
        <w:r w:rsidR="00D04ABB">
          <w:rPr>
            <w:lang w:val="en-US" w:eastAsia="zh-CN"/>
          </w:rPr>
          <w:t xml:space="preserve"> content</w:t>
        </w:r>
      </w:ins>
      <w:ins w:id="536" w:author="Tyler Da Costa" w:date="2016-02-15T03:44:00Z">
        <w:r w:rsidR="00C703D6">
          <w:rPr>
            <w:lang w:val="en-US" w:eastAsia="zh-CN"/>
          </w:rPr>
          <w:t>.</w:t>
        </w:r>
      </w:ins>
      <w:ins w:id="537" w:author="Connor Goudie" w:date="2016-02-12T21:55:00Z">
        <w:del w:id="538" w:author="Tyler Da Costa" w:date="2016-02-15T03:44:00Z">
          <w:r w:rsidR="00D04ABB" w:rsidDel="00C703D6">
            <w:rPr>
              <w:lang w:val="en-US" w:eastAsia="zh-CN"/>
            </w:rPr>
            <w:delText xml:space="preserve"> </w:delText>
          </w:r>
        </w:del>
      </w:ins>
      <w:ins w:id="539" w:author="Connor Goudie" w:date="2016-02-12T21:57:00Z">
        <w:del w:id="540" w:author="Tyler Da Costa" w:date="2016-02-15T03:44:00Z">
          <w:r w:rsidR="00D04ABB" w:rsidDel="00C703D6">
            <w:rPr>
              <w:lang w:val="en-US" w:eastAsia="zh-CN"/>
            </w:rPr>
            <w:delText xml:space="preserve"> </w:delText>
          </w:r>
        </w:del>
      </w:ins>
    </w:p>
    <w:p w14:paraId="18DDDAFF" w14:textId="524E3EC3" w:rsidR="008E6B5C" w:rsidDel="00CF4479" w:rsidRDefault="008E6B5C">
      <w:pPr>
        <w:rPr>
          <w:ins w:id="541" w:author="Connor Goudie" w:date="2016-02-12T21:50:00Z"/>
          <w:del w:id="542" w:author="Tyler Da Costa" w:date="2016-02-15T03:43:00Z"/>
          <w:lang w:val="en-US" w:eastAsia="zh-CN"/>
        </w:rPr>
      </w:pPr>
    </w:p>
    <w:p w14:paraId="1ECAAA4A" w14:textId="77B68556" w:rsidR="00D04ABB" w:rsidRDefault="00D04ABB">
      <w:pPr>
        <w:rPr>
          <w:ins w:id="543" w:author="Connor Goudie" w:date="2016-02-12T21:50:00Z"/>
          <w:lang w:val="en-US" w:eastAsia="zh-CN"/>
        </w:rPr>
      </w:pPr>
      <w:ins w:id="544" w:author="Connor Goudie" w:date="2016-02-12T21:50:00Z">
        <w:del w:id="545" w:author="Tyler Da Costa" w:date="2016-02-15T03:43:00Z">
          <w:r w:rsidDel="00CF4479">
            <w:rPr>
              <w:lang w:val="en-US" w:eastAsia="zh-CN"/>
            </w:rPr>
            <w:delText>Withstanding issues:</w:delText>
          </w:r>
        </w:del>
      </w:ins>
    </w:p>
    <w:p w14:paraId="4D7D12FC" w14:textId="77777777" w:rsidR="00D04ABB" w:rsidRDefault="00D04ABB">
      <w:pPr>
        <w:rPr>
          <w:ins w:id="546" w:author="Connor Goudie" w:date="2016-02-12T20:43:00Z"/>
          <w:lang w:val="en-US" w:eastAsia="zh-CN"/>
        </w:rPr>
      </w:pPr>
    </w:p>
    <w:p w14:paraId="57B2AB20" w14:textId="77777777" w:rsidR="001B2325" w:rsidRDefault="008E6B5C">
      <w:pPr>
        <w:rPr>
          <w:ins w:id="547" w:author="Thomas" w:date="2016-02-14T22:51:00Z"/>
          <w:lang w:val="en-US" w:eastAsia="zh-CN"/>
        </w:rPr>
      </w:pPr>
      <w:ins w:id="548" w:author="Connor Goudie" w:date="2016-02-12T20:43:00Z">
        <w:r>
          <w:rPr>
            <w:lang w:val="en-US" w:eastAsia="zh-CN"/>
          </w:rPr>
          <w:t>No major changes from milestone 1 or 2.</w:t>
        </w:r>
      </w:ins>
    </w:p>
    <w:p w14:paraId="191811D0" w14:textId="77777777" w:rsidR="002C3E59" w:rsidDel="00CF4479" w:rsidRDefault="002C3E59">
      <w:pPr>
        <w:rPr>
          <w:ins w:id="549" w:author="Thomas" w:date="2016-02-14T22:51:00Z"/>
          <w:del w:id="550" w:author="Tyler Da Costa" w:date="2016-02-15T03:43:00Z"/>
          <w:lang w:val="en-US" w:eastAsia="zh-CN"/>
        </w:rPr>
      </w:pPr>
    </w:p>
    <w:p w14:paraId="4B70273D" w14:textId="36BAD638" w:rsidR="002C3E59" w:rsidDel="00CF4479" w:rsidRDefault="0097167A">
      <w:pPr>
        <w:rPr>
          <w:ins w:id="551" w:author="Thomas" w:date="2016-02-14T22:38:00Z"/>
          <w:del w:id="552" w:author="Tyler Da Costa" w:date="2016-02-15T03:43:00Z"/>
          <w:lang w:val="en-US" w:eastAsia="zh-CN"/>
        </w:rPr>
      </w:pPr>
      <w:ins w:id="553" w:author="Thomas" w:date="2016-02-14T22:52:00Z">
        <w:del w:id="554" w:author="Tyler Da Costa" w:date="2016-02-15T03:43:00Z">
          <w:r w:rsidDel="00CF4479">
            <w:rPr>
              <w:lang w:val="en-US" w:eastAsia="zh-CN"/>
            </w:rPr>
            <w:delText>Begun testing</w:delText>
          </w:r>
        </w:del>
      </w:ins>
      <w:ins w:id="555" w:author="Thomas" w:date="2016-02-14T22:51:00Z">
        <w:del w:id="556" w:author="Tyler Da Costa" w:date="2016-02-15T03:43:00Z">
          <w:r w:rsidR="002C3E59" w:rsidDel="00CF4479">
            <w:rPr>
              <w:lang w:val="en-US" w:eastAsia="zh-CN"/>
            </w:rPr>
            <w:delText xml:space="preserve"> of </w:delText>
          </w:r>
        </w:del>
      </w:ins>
      <w:ins w:id="557" w:author="Thomas" w:date="2016-02-15T00:33:00Z">
        <w:del w:id="558" w:author="Tyler Da Costa" w:date="2016-02-15T03:43:00Z">
          <w:r w:rsidR="0060622A" w:rsidDel="00CF4479">
            <w:rPr>
              <w:lang w:val="en-US" w:eastAsia="zh-CN"/>
            </w:rPr>
            <w:delText>J</w:delText>
          </w:r>
        </w:del>
      </w:ins>
      <w:ins w:id="559" w:author="Thomas" w:date="2016-02-14T22:51:00Z">
        <w:del w:id="560" w:author="Tyler Da Costa" w:date="2016-02-15T03:43:00Z">
          <w:r w:rsidR="002C3E59" w:rsidDel="00CF4479">
            <w:rPr>
              <w:lang w:val="en-US" w:eastAsia="zh-CN"/>
            </w:rPr>
            <w:delText xml:space="preserve">avascript </w:delText>
          </w:r>
          <w:r w:rsidDel="00CF4479">
            <w:rPr>
              <w:lang w:val="en-US" w:eastAsia="zh-CN"/>
            </w:rPr>
            <w:delText xml:space="preserve">for adding a Google Map to </w:delText>
          </w:r>
        </w:del>
      </w:ins>
      <w:ins w:id="561" w:author="Thomas" w:date="2016-02-14T22:52:00Z">
        <w:del w:id="562" w:author="Tyler Da Costa" w:date="2016-02-15T03:43:00Z">
          <w:r w:rsidDel="00CF4479">
            <w:rPr>
              <w:lang w:val="en-US" w:eastAsia="zh-CN"/>
            </w:rPr>
            <w:delText>the contact page.</w:delText>
          </w:r>
        </w:del>
      </w:ins>
    </w:p>
    <w:p w14:paraId="5BFD132D" w14:textId="2C034005" w:rsidR="001B2325" w:rsidRDefault="001B2325">
      <w:pPr>
        <w:rPr>
          <w:ins w:id="563" w:author="Thomas" w:date="2016-02-14T22:44:00Z"/>
          <w:lang w:val="en-US" w:eastAsia="zh-CN"/>
        </w:rPr>
      </w:pPr>
      <w:ins w:id="564" w:author="Thomas" w:date="2016-02-14T22:38:00Z">
        <w:r>
          <w:rPr>
            <w:lang w:val="en-US" w:eastAsia="zh-CN"/>
          </w:rPr>
          <w:br w:type="page"/>
        </w:r>
      </w:ins>
      <w:ins w:id="565" w:author="Thomas" w:date="2016-02-14T22:41:00Z">
        <w:r>
          <w:rPr>
            <w:lang w:val="en-US" w:eastAsia="zh-CN"/>
          </w:rPr>
          <w:lastRenderedPageBreak/>
          <w:t xml:space="preserve">This is a screenshot of </w:t>
        </w:r>
      </w:ins>
      <w:ins w:id="566" w:author="Thomas" w:date="2016-02-14T22:42:00Z">
        <w:r>
          <w:rPr>
            <w:lang w:val="en-US" w:eastAsia="zh-CN"/>
          </w:rPr>
          <w:t>our home page (index).</w:t>
        </w:r>
      </w:ins>
    </w:p>
    <w:p w14:paraId="13BBD7C9" w14:textId="50E5BFAF" w:rsidR="001B2325" w:rsidRDefault="001B2325">
      <w:pPr>
        <w:rPr>
          <w:ins w:id="567" w:author="Thomas" w:date="2016-02-14T22:42:00Z"/>
          <w:lang w:val="en-US" w:eastAsia="zh-CN"/>
        </w:rPr>
      </w:pPr>
      <w:ins w:id="568" w:author="Thomas" w:date="2016-02-14T22:44:00Z">
        <w:r>
          <w:rPr>
            <w:noProof/>
            <w:lang w:eastAsia="en-CA"/>
          </w:rPr>
          <w:drawing>
            <wp:inline distT="0" distB="0" distL="0" distR="0" wp14:anchorId="748E90B4" wp14:editId="0E223206">
              <wp:extent cx="5934075" cy="3048000"/>
              <wp:effectExtent l="0" t="0" r="9525" b="0"/>
              <wp:docPr id="16" name="Picture 16" descr="C:\Users\Thomas\Desktop\index 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omas\Desktop\index screensho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ins>
    </w:p>
    <w:p w14:paraId="7D5EAD98" w14:textId="77777777" w:rsidR="001B2325" w:rsidRDefault="001B2325" w:rsidP="001B2325">
      <w:pPr>
        <w:rPr>
          <w:ins w:id="569" w:author="Thomas" w:date="2016-02-14T22:42:00Z"/>
          <w:lang w:val="en-US" w:eastAsia="zh-CN"/>
        </w:rPr>
      </w:pPr>
    </w:p>
    <w:p w14:paraId="34368E70" w14:textId="77777777" w:rsidR="001B2325" w:rsidRDefault="001B2325" w:rsidP="001B2325">
      <w:pPr>
        <w:rPr>
          <w:ins w:id="570" w:author="Thomas" w:date="2016-02-14T22:42:00Z"/>
          <w:lang w:val="en-US" w:eastAsia="zh-CN"/>
        </w:rPr>
      </w:pPr>
    </w:p>
    <w:p w14:paraId="1BB3159D" w14:textId="77777777" w:rsidR="001B2325" w:rsidRDefault="001B2325" w:rsidP="001B2325">
      <w:pPr>
        <w:rPr>
          <w:ins w:id="571" w:author="Thomas" w:date="2016-02-14T22:42:00Z"/>
          <w:lang w:val="en-US" w:eastAsia="zh-CN"/>
        </w:rPr>
      </w:pPr>
      <w:ins w:id="572" w:author="Thomas" w:date="2016-02-14T22:42:00Z">
        <w:r>
          <w:rPr>
            <w:lang w:val="en-US" w:eastAsia="zh-CN"/>
          </w:rPr>
          <w:t>We used the &lt;table&gt; element to organize the store hours in the footer of each page.</w:t>
        </w:r>
      </w:ins>
    </w:p>
    <w:p w14:paraId="4050F68F" w14:textId="77777777" w:rsidR="001B2325" w:rsidRDefault="001B2325" w:rsidP="001B2325">
      <w:pPr>
        <w:rPr>
          <w:ins w:id="573" w:author="Thomas" w:date="2016-02-14T22:42:00Z"/>
          <w:lang w:val="en-US" w:eastAsia="zh-CN"/>
        </w:rPr>
      </w:pPr>
      <w:ins w:id="574" w:author="Thomas" w:date="2016-02-14T22:42:00Z">
        <w:r>
          <w:rPr>
            <w:noProof/>
            <w:lang w:eastAsia="en-CA"/>
          </w:rPr>
          <w:drawing>
            <wp:inline distT="0" distB="0" distL="0" distR="0" wp14:anchorId="5E68F042" wp14:editId="7AD5F681">
              <wp:extent cx="5943600" cy="781050"/>
              <wp:effectExtent l="0" t="0" r="0" b="0"/>
              <wp:docPr id="13" name="Picture 13" descr="C:\Users\Thomas\Desktop\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omas\Desktop\tabl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ins>
    </w:p>
    <w:p w14:paraId="7D0FB392" w14:textId="77777777" w:rsidR="001B2325" w:rsidRDefault="001B2325" w:rsidP="001B2325">
      <w:pPr>
        <w:rPr>
          <w:ins w:id="575" w:author="Thomas" w:date="2016-02-14T22:42:00Z"/>
          <w:lang w:val="en-US" w:eastAsia="zh-CN"/>
        </w:rPr>
      </w:pPr>
      <w:ins w:id="576" w:author="Thomas" w:date="2016-02-14T22:42:00Z">
        <w:r>
          <w:rPr>
            <w:lang w:val="en-US" w:eastAsia="zh-CN"/>
          </w:rPr>
          <w:br w:type="page"/>
        </w:r>
      </w:ins>
    </w:p>
    <w:p w14:paraId="5C7E4EE5" w14:textId="0D8A539D" w:rsidR="001B2325" w:rsidRDefault="001B2325">
      <w:pPr>
        <w:rPr>
          <w:ins w:id="577" w:author="Thomas" w:date="2016-02-14T22:38:00Z"/>
          <w:lang w:val="en-US" w:eastAsia="zh-CN"/>
        </w:rPr>
      </w:pPr>
      <w:ins w:id="578" w:author="Thomas" w:date="2016-02-14T22:40:00Z">
        <w:r>
          <w:rPr>
            <w:lang w:val="en-US" w:eastAsia="zh-CN"/>
          </w:rPr>
          <w:lastRenderedPageBreak/>
          <w:t>This is a screenshot of our base.css</w:t>
        </w:r>
      </w:ins>
      <w:ins w:id="579" w:author="Thomas" w:date="2016-02-14T22:41:00Z">
        <w:r>
          <w:rPr>
            <w:lang w:val="en-US" w:eastAsia="zh-CN"/>
          </w:rPr>
          <w:t xml:space="preserve"> file</w:t>
        </w:r>
      </w:ins>
      <w:ins w:id="580" w:author="Thomas" w:date="2016-02-14T22:40:00Z">
        <w:r>
          <w:rPr>
            <w:lang w:val="en-US" w:eastAsia="zh-CN"/>
          </w:rPr>
          <w:t>.</w:t>
        </w:r>
      </w:ins>
    </w:p>
    <w:p w14:paraId="4341881E" w14:textId="77777777" w:rsidR="001B2325" w:rsidRDefault="001B2325">
      <w:pPr>
        <w:rPr>
          <w:ins w:id="581" w:author="Thomas" w:date="2016-02-14T22:39:00Z"/>
          <w:lang w:val="en-US" w:eastAsia="zh-CN"/>
        </w:rPr>
      </w:pPr>
      <w:ins w:id="582" w:author="Thomas" w:date="2016-02-14T22:38:00Z">
        <w:r>
          <w:rPr>
            <w:noProof/>
            <w:lang w:eastAsia="en-CA"/>
          </w:rPr>
          <w:drawing>
            <wp:inline distT="0" distB="0" distL="0" distR="0" wp14:anchorId="7AB172F2" wp14:editId="5D7DDE0A">
              <wp:extent cx="5943600" cy="5953125"/>
              <wp:effectExtent l="0" t="0" r="0" b="9525"/>
              <wp:docPr id="6" name="Picture 6" descr="C:\Users\Thomas\Desktop\base_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omas\Desktop\base_cs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953125"/>
                      </a:xfrm>
                      <a:prstGeom prst="rect">
                        <a:avLst/>
                      </a:prstGeom>
                      <a:noFill/>
                      <a:ln>
                        <a:noFill/>
                      </a:ln>
                    </pic:spPr>
                  </pic:pic>
                </a:graphicData>
              </a:graphic>
            </wp:inline>
          </w:drawing>
        </w:r>
      </w:ins>
    </w:p>
    <w:p w14:paraId="2AF4A93F" w14:textId="77777777" w:rsidR="001B2325" w:rsidRDefault="001B2325">
      <w:pPr>
        <w:rPr>
          <w:ins w:id="583" w:author="Thomas" w:date="2016-02-14T22:39:00Z"/>
          <w:lang w:val="en-US" w:eastAsia="zh-CN"/>
        </w:rPr>
      </w:pPr>
    </w:p>
    <w:p w14:paraId="47550C4C" w14:textId="77777777" w:rsidR="001B2325" w:rsidRDefault="001B2325">
      <w:pPr>
        <w:rPr>
          <w:ins w:id="584" w:author="Thomas" w:date="2016-02-14T22:44:00Z"/>
          <w:lang w:val="en-US" w:eastAsia="zh-CN"/>
        </w:rPr>
      </w:pPr>
      <w:ins w:id="585" w:author="Thomas" w:date="2016-02-14T22:44:00Z">
        <w:r>
          <w:rPr>
            <w:lang w:val="en-US" w:eastAsia="zh-CN"/>
          </w:rPr>
          <w:br w:type="page"/>
        </w:r>
      </w:ins>
    </w:p>
    <w:p w14:paraId="0BEB8F58" w14:textId="6030B322" w:rsidR="001B2325" w:rsidRDefault="001B2325">
      <w:pPr>
        <w:rPr>
          <w:ins w:id="586" w:author="Thomas" w:date="2016-02-14T22:39:00Z"/>
          <w:lang w:val="en-US" w:eastAsia="zh-CN"/>
        </w:rPr>
      </w:pPr>
      <w:ins w:id="587" w:author="Thomas" w:date="2016-02-14T22:39:00Z">
        <w:r>
          <w:rPr>
            <w:lang w:val="en-US" w:eastAsia="zh-CN"/>
          </w:rPr>
          <w:lastRenderedPageBreak/>
          <w:t>Here is our use of a form on our website:</w:t>
        </w:r>
      </w:ins>
    </w:p>
    <w:p w14:paraId="179FC96C" w14:textId="77777777" w:rsidR="007C037E" w:rsidDel="008E7C45" w:rsidRDefault="001B2325">
      <w:pPr>
        <w:rPr>
          <w:ins w:id="588" w:author="Thomas" w:date="2016-02-15T00:42:00Z"/>
          <w:del w:id="589" w:author="Tyler Da Costa" w:date="2016-02-15T03:48:00Z"/>
          <w:lang w:val="en-US" w:eastAsia="zh-CN"/>
        </w:rPr>
      </w:pPr>
      <w:ins w:id="590" w:author="Thomas" w:date="2016-02-14T22:38:00Z">
        <w:r>
          <w:rPr>
            <w:noProof/>
            <w:lang w:eastAsia="en-CA"/>
          </w:rPr>
          <w:drawing>
            <wp:inline distT="0" distB="0" distL="0" distR="0" wp14:anchorId="1B2BF068" wp14:editId="2A0366BF">
              <wp:extent cx="4387690" cy="6629400"/>
              <wp:effectExtent l="0" t="0" r="0" b="0"/>
              <wp:docPr id="14" name="Picture 14" descr="C:\Users\Thomas\Desktop\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omas\Desktop\for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94740" cy="6640052"/>
                      </a:xfrm>
                      <a:prstGeom prst="rect">
                        <a:avLst/>
                      </a:prstGeom>
                      <a:noFill/>
                      <a:ln>
                        <a:noFill/>
                      </a:ln>
                    </pic:spPr>
                  </pic:pic>
                </a:graphicData>
              </a:graphic>
            </wp:inline>
          </w:drawing>
        </w:r>
      </w:ins>
    </w:p>
    <w:p w14:paraId="68EA79CA" w14:textId="13D9D054" w:rsidR="007C037E" w:rsidDel="008E7C45" w:rsidRDefault="007C037E">
      <w:pPr>
        <w:rPr>
          <w:ins w:id="591" w:author="Thomas" w:date="2016-02-15T00:44:00Z"/>
          <w:del w:id="592" w:author="Tyler Da Costa" w:date="2016-02-15T03:48:00Z"/>
          <w:lang w:val="en-US" w:eastAsia="zh-CN"/>
        </w:rPr>
      </w:pPr>
    </w:p>
    <w:p w14:paraId="25CFBD76" w14:textId="77FD8F1E" w:rsidR="007C037E" w:rsidDel="008E7C45" w:rsidRDefault="007C037E">
      <w:pPr>
        <w:rPr>
          <w:ins w:id="593" w:author="Thomas" w:date="2016-02-15T00:44:00Z"/>
          <w:moveFrom w:id="594" w:author="Tyler Da Costa" w:date="2016-02-15T03:48:00Z"/>
          <w:lang w:val="en-US" w:eastAsia="zh-CN"/>
        </w:rPr>
      </w:pPr>
      <w:moveFromRangeStart w:id="595" w:author="Tyler Da Costa" w:date="2016-02-15T03:48:00Z" w:name="move443271420"/>
      <w:moveFrom w:id="596" w:author="Tyler Da Costa" w:date="2016-02-15T03:48:00Z">
        <w:ins w:id="597" w:author="Thomas" w:date="2016-02-15T00:44:00Z">
          <w:r w:rsidDel="008E7C45">
            <w:rPr>
              <w:lang w:val="en-US" w:eastAsia="zh-CN"/>
            </w:rPr>
            <w:t xml:space="preserve">Appendix 1: </w:t>
          </w:r>
        </w:ins>
        <w:ins w:id="598" w:author="Thomas" w:date="2016-02-15T00:45:00Z">
          <w:r w:rsidDel="008E7C45">
            <w:rPr>
              <w:lang w:val="en-US" w:eastAsia="zh-CN"/>
            </w:rPr>
            <w:fldChar w:fldCharType="begin"/>
          </w:r>
          <w:r w:rsidDel="008E7C45">
            <w:rPr>
              <w:lang w:val="en-US" w:eastAsia="zh-CN"/>
            </w:rPr>
            <w:instrText xml:space="preserve"> HYPERLINK  \l "_Appendix:_Milestone_1" </w:instrText>
          </w:r>
          <w:r w:rsidDel="008E7C45">
            <w:rPr>
              <w:lang w:val="en-US" w:eastAsia="zh-CN"/>
            </w:rPr>
            <w:fldChar w:fldCharType="separate"/>
          </w:r>
          <w:r w:rsidRPr="007C037E" w:rsidDel="008E7C45">
            <w:rPr>
              <w:rStyle w:val="Hyperlink"/>
              <w:lang w:val="en-US" w:eastAsia="zh-CN"/>
            </w:rPr>
            <w:t>Milestone 1</w:t>
          </w:r>
          <w:r w:rsidDel="008E7C45">
            <w:rPr>
              <w:lang w:val="en-US" w:eastAsia="zh-CN"/>
            </w:rPr>
            <w:fldChar w:fldCharType="end"/>
          </w:r>
        </w:ins>
      </w:moveFrom>
    </w:p>
    <w:p w14:paraId="2ECE8BE5" w14:textId="2619EB01" w:rsidR="007C037E" w:rsidRPr="001B2325" w:rsidRDefault="007C037E">
      <w:pPr>
        <w:rPr>
          <w:ins w:id="599" w:author="Connor Goudie" w:date="2016-02-12T20:17:00Z"/>
          <w:lang w:val="en-US" w:eastAsia="zh-CN"/>
          <w:rPrChange w:id="600" w:author="Thomas" w:date="2016-02-14T22:38:00Z">
            <w:rPr>
              <w:ins w:id="601" w:author="Connor Goudie" w:date="2016-02-12T20:17:00Z"/>
              <w:rFonts w:asciiTheme="majorHAnsi" w:eastAsiaTheme="majorEastAsia" w:hAnsiTheme="majorHAnsi" w:cstheme="majorBidi"/>
              <w:color w:val="2E74B5" w:themeColor="accent1" w:themeShade="BF"/>
              <w:sz w:val="32"/>
              <w:szCs w:val="32"/>
              <w:lang w:val="en-US" w:eastAsia="zh-CN"/>
            </w:rPr>
          </w:rPrChange>
        </w:rPr>
      </w:pPr>
      <w:moveFrom w:id="602" w:author="Tyler Da Costa" w:date="2016-02-15T03:48:00Z">
        <w:ins w:id="603" w:author="Thomas" w:date="2016-02-15T00:44:00Z">
          <w:r w:rsidDel="008E7C45">
            <w:rPr>
              <w:lang w:val="en-US" w:eastAsia="zh-CN"/>
            </w:rPr>
            <w:t xml:space="preserve">Appendix 2: </w:t>
          </w:r>
          <w:r w:rsidDel="008E7C45">
            <w:rPr>
              <w:lang w:val="en-US" w:eastAsia="zh-CN"/>
            </w:rPr>
            <w:fldChar w:fldCharType="begin"/>
          </w:r>
          <w:r w:rsidDel="008E7C45">
            <w:rPr>
              <w:lang w:val="en-US" w:eastAsia="zh-CN"/>
            </w:rPr>
            <w:instrText xml:space="preserve"> HYPERLINK  \l "_Appendix:_Milestone_2" </w:instrText>
          </w:r>
          <w:r w:rsidDel="008E7C45">
            <w:rPr>
              <w:lang w:val="en-US" w:eastAsia="zh-CN"/>
            </w:rPr>
            <w:fldChar w:fldCharType="separate"/>
          </w:r>
          <w:r w:rsidRPr="007C037E" w:rsidDel="008E7C45">
            <w:rPr>
              <w:rStyle w:val="Hyperlink"/>
              <w:lang w:val="en-US" w:eastAsia="zh-CN"/>
            </w:rPr>
            <w:t>Milestone 2</w:t>
          </w:r>
          <w:r w:rsidDel="008E7C45">
            <w:rPr>
              <w:lang w:val="en-US" w:eastAsia="zh-CN"/>
            </w:rPr>
            <w:fldChar w:fldCharType="end"/>
          </w:r>
        </w:ins>
      </w:moveFrom>
      <w:moveFromRangeEnd w:id="595"/>
      <w:ins w:id="604" w:author="Connor Goudie" w:date="2016-02-12T20:17:00Z">
        <w:del w:id="605" w:author="Tyler Da Costa" w:date="2016-02-15T03:48:00Z">
          <w:r w:rsidR="00D233B2" w:rsidRPr="00F50289" w:rsidDel="008E7C45">
            <w:rPr>
              <w:lang w:val="en-US" w:eastAsia="zh-CN"/>
            </w:rPr>
            <w:br w:type="page"/>
          </w:r>
        </w:del>
      </w:ins>
    </w:p>
    <w:p w14:paraId="4FC07096" w14:textId="77777777" w:rsidR="00A03E81" w:rsidRDefault="00A03E81" w:rsidP="003E7975">
      <w:pPr>
        <w:pStyle w:val="Heading1"/>
        <w:rPr>
          <w:ins w:id="606" w:author="Connor Goudie" w:date="2016-02-12T22:02:00Z"/>
          <w:lang w:val="en-US" w:eastAsia="zh-CN"/>
        </w:rPr>
      </w:pPr>
    </w:p>
    <w:p w14:paraId="6460C5EA" w14:textId="77777777" w:rsidR="004264A9" w:rsidRDefault="004264A9">
      <w:pPr>
        <w:rPr>
          <w:ins w:id="607" w:author="Thomas" w:date="2016-02-26T17:47:00Z"/>
          <w:rStyle w:val="Heading1Char"/>
        </w:rPr>
      </w:pPr>
      <w:bookmarkStart w:id="608" w:name="_Appendix:_Milestone_2"/>
      <w:bookmarkEnd w:id="608"/>
      <w:ins w:id="609" w:author="Thomas" w:date="2016-02-26T17:47:00Z">
        <w:r>
          <w:rPr>
            <w:rStyle w:val="Heading1Char"/>
          </w:rPr>
          <w:br w:type="page"/>
        </w:r>
      </w:ins>
    </w:p>
    <w:p w14:paraId="0DD23A52" w14:textId="1E209E2C" w:rsidR="003E7975" w:rsidRPr="004264A9" w:rsidRDefault="003E7975">
      <w:pPr>
        <w:pStyle w:val="NoSpacing"/>
        <w:rPr>
          <w:ins w:id="610" w:author="Andrew" w:date="2016-01-31T21:26:00Z"/>
          <w:rStyle w:val="Heading1Char"/>
          <w:rPrChange w:id="611" w:author="Thomas" w:date="2016-02-26T17:47:00Z">
            <w:rPr>
              <w:ins w:id="612" w:author="Andrew" w:date="2016-01-31T21:26:00Z"/>
              <w:lang w:val="en-US" w:eastAsia="zh-CN"/>
            </w:rPr>
          </w:rPrChange>
        </w:rPr>
        <w:pPrChange w:id="613" w:author="Thomas" w:date="2016-02-26T17:47:00Z">
          <w:pPr>
            <w:pStyle w:val="Heading1"/>
          </w:pPr>
        </w:pPrChange>
      </w:pPr>
      <w:ins w:id="614" w:author="Andrew" w:date="2016-01-31T21:26:00Z">
        <w:r w:rsidRPr="004264A9">
          <w:rPr>
            <w:rStyle w:val="Heading1Char"/>
            <w:rPrChange w:id="615" w:author="Thomas" w:date="2016-02-26T17:47:00Z">
              <w:rPr>
                <w:noProof/>
                <w:lang w:eastAsia="en-CA"/>
              </w:rPr>
            </w:rPrChange>
          </w:rPr>
          <w:lastRenderedPageBreak/>
          <w:drawing>
            <wp:anchor distT="0" distB="0" distL="114300" distR="114300" simplePos="0" relativeHeight="251660288" behindDoc="0" locked="0" layoutInCell="1" allowOverlap="1" wp14:anchorId="55140838" wp14:editId="3E914CA0">
              <wp:simplePos x="0" y="0"/>
              <wp:positionH relativeFrom="column">
                <wp:posOffset>4225290</wp:posOffset>
              </wp:positionH>
              <wp:positionV relativeFrom="paragraph">
                <wp:posOffset>-1025652</wp:posOffset>
              </wp:positionV>
              <wp:extent cx="2171518" cy="1542075"/>
              <wp:effectExtent l="0" t="0" r="0" b="762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8">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del w:id="616" w:author="Thomas" w:date="2016-02-15T00:43:00Z">
          <w:r w:rsidRPr="004264A9" w:rsidDel="007C037E">
            <w:rPr>
              <w:rStyle w:val="Heading1Char"/>
              <w:rPrChange w:id="617" w:author="Thomas" w:date="2016-02-26T17:47:00Z">
                <w:rPr>
                  <w:lang w:val="en-US" w:eastAsia="zh-CN"/>
                </w:rPr>
              </w:rPrChange>
            </w:rPr>
            <w:delText>Group 16</w:delText>
          </w:r>
        </w:del>
      </w:ins>
      <w:ins w:id="618" w:author="Thomas" w:date="2016-02-15T00:43:00Z">
        <w:r w:rsidR="007C037E" w:rsidRPr="004264A9">
          <w:rPr>
            <w:rStyle w:val="Heading1Char"/>
            <w:rPrChange w:id="619" w:author="Thomas" w:date="2016-02-26T17:47:00Z">
              <w:rPr>
                <w:lang w:val="en-US" w:eastAsia="zh-CN"/>
              </w:rPr>
            </w:rPrChange>
          </w:rPr>
          <w:t>Appendix</w:t>
        </w:r>
      </w:ins>
      <w:ins w:id="620" w:author="Andrew" w:date="2016-01-31T21:26:00Z">
        <w:r w:rsidRPr="004264A9">
          <w:rPr>
            <w:rStyle w:val="Heading1Char"/>
            <w:rPrChange w:id="621" w:author="Thomas" w:date="2016-02-26T17:47:00Z">
              <w:rPr>
                <w:lang w:val="en-US" w:eastAsia="zh-CN"/>
              </w:rPr>
            </w:rPrChange>
          </w:rPr>
          <w:t>: Milestone 2</w:t>
        </w:r>
      </w:ins>
    </w:p>
    <w:p w14:paraId="6F958A3B" w14:textId="77777777" w:rsidR="004264A9" w:rsidRDefault="004264A9">
      <w:pPr>
        <w:rPr>
          <w:ins w:id="622" w:author="Thomas" w:date="2016-02-26T17:47:00Z"/>
          <w:lang w:val="en-US" w:eastAsia="zh-CN"/>
        </w:rPr>
        <w:pPrChange w:id="623" w:author="Thomas" w:date="2016-02-26T17:46:00Z">
          <w:pPr>
            <w:pStyle w:val="Heading1"/>
          </w:pPr>
        </w:pPrChange>
      </w:pPr>
    </w:p>
    <w:p w14:paraId="43E16A02" w14:textId="49C3E901" w:rsidR="003E7975" w:rsidRDefault="00D22004">
      <w:pPr>
        <w:rPr>
          <w:ins w:id="624" w:author="Andrew" w:date="2016-01-31T21:35:00Z"/>
          <w:lang w:val="en-US" w:eastAsia="zh-CN"/>
        </w:rPr>
        <w:pPrChange w:id="625" w:author="Thomas" w:date="2016-02-26T17:46:00Z">
          <w:pPr>
            <w:pStyle w:val="Heading1"/>
          </w:pPr>
        </w:pPrChange>
      </w:pPr>
      <w:ins w:id="626" w:author="Andrew" w:date="2016-01-31T21:27:00Z">
        <w:r>
          <w:rPr>
            <w:lang w:val="en-US" w:eastAsia="zh-CN"/>
          </w:rPr>
          <w:t xml:space="preserve">The layout will be fluid, </w:t>
        </w:r>
      </w:ins>
      <w:ins w:id="627" w:author="Andrew" w:date="2016-01-31T21:29:00Z">
        <w:r>
          <w:rPr>
            <w:lang w:val="en-US" w:eastAsia="zh-CN"/>
          </w:rPr>
          <w:t>we will have a 2 column page layout, and the content will be divided among 2-3 col</w:t>
        </w:r>
      </w:ins>
      <w:ins w:id="628" w:author="Andrew" w:date="2016-01-31T21:30:00Z">
        <w:r>
          <w:rPr>
            <w:lang w:val="en-US" w:eastAsia="zh-CN"/>
          </w:rPr>
          <w:t>umns depending on the page.</w:t>
        </w:r>
      </w:ins>
      <w:ins w:id="629" w:author="Andrew" w:date="2016-01-31T23:02:00Z">
        <w:r w:rsidR="00496079">
          <w:rPr>
            <w:lang w:val="en-US" w:eastAsia="zh-CN"/>
          </w:rPr>
          <w:t xml:space="preserve">  The grey indicates an image, so text over a grey box would actually be text over an image.</w:t>
        </w:r>
      </w:ins>
      <w:ins w:id="630" w:author="Andrew" w:date="2016-01-31T23:15:00Z">
        <w:del w:id="631" w:author="Thomas" w:date="2016-02-26T17:46:00Z">
          <w:r w:rsidR="00AF62BB" w:rsidDel="004264A9">
            <w:rPr>
              <w:lang w:val="en-US" w:eastAsia="zh-CN"/>
            </w:rPr>
            <w:delText xml:space="preserve"> </w:delText>
          </w:r>
        </w:del>
        <w:r w:rsidR="00AF62BB">
          <w:rPr>
            <w:lang w:val="en-US" w:eastAsia="zh-CN"/>
          </w:rPr>
          <w:t xml:space="preserve"> </w:t>
        </w:r>
        <w:r w:rsidR="00AF62BB" w:rsidRPr="00AF62BB">
          <w:rPr>
            <w:lang w:val="en-US" w:eastAsia="zh-CN"/>
            <w:rPrChange w:id="632" w:author="Andrew" w:date="2016-01-31T23:15:00Z">
              <w:rPr>
                <w:lang w:val="en-US" w:eastAsia="zh-CN"/>
              </w:rPr>
            </w:rPrChange>
          </w:rPr>
          <w:t>The navbar will be fixed in place to the leftmost margin, and the content to the right scrolls independently.</w:t>
        </w:r>
      </w:ins>
    </w:p>
    <w:p w14:paraId="31803CF5" w14:textId="77777777" w:rsidR="00D22004" w:rsidRDefault="00D22004">
      <w:pPr>
        <w:rPr>
          <w:ins w:id="633" w:author="Andrew" w:date="2016-01-31T21:35:00Z"/>
          <w:lang w:val="en-US" w:eastAsia="zh-CN"/>
        </w:rPr>
        <w:pPrChange w:id="634" w:author="Andrew" w:date="2016-01-31T21:35:00Z">
          <w:pPr>
            <w:pStyle w:val="Heading1"/>
          </w:pPr>
        </w:pPrChange>
      </w:pPr>
    </w:p>
    <w:p w14:paraId="1FAF4252" w14:textId="494C5459" w:rsidR="00D22004" w:rsidRPr="00D22004" w:rsidRDefault="00A3296F">
      <w:pPr>
        <w:rPr>
          <w:ins w:id="635" w:author="Andrew" w:date="2016-01-31T21:34:00Z"/>
          <w:lang w:val="en-US" w:eastAsia="zh-CN"/>
          <w:rPrChange w:id="636" w:author="Andrew" w:date="2016-01-31T21:35:00Z">
            <w:rPr>
              <w:ins w:id="637" w:author="Andrew" w:date="2016-01-31T21:34:00Z"/>
              <w:rFonts w:ascii="Arial" w:hAnsi="Arial" w:cs="Arial"/>
              <w:color w:val="000000" w:themeColor="text1"/>
              <w:sz w:val="22"/>
              <w:szCs w:val="22"/>
              <w:lang w:val="en-US" w:eastAsia="zh-CN"/>
              <w14:textOutline w14:w="0" w14:cap="flat" w14:cmpd="sng" w14:algn="ctr">
                <w14:noFill/>
                <w14:prstDash w14:val="solid"/>
                <w14:round/>
              </w14:textOutline>
            </w:rPr>
          </w:rPrChange>
        </w:rPr>
        <w:pPrChange w:id="638" w:author="Andrew" w:date="2016-01-31T21:35:00Z">
          <w:pPr>
            <w:pStyle w:val="Heading1"/>
          </w:pPr>
        </w:pPrChange>
      </w:pPr>
      <w:ins w:id="639" w:author="Andrew" w:date="2016-01-31T21:38:00Z">
        <w:r>
          <w:rPr>
            <w:lang w:val="en-US" w:eastAsia="zh-CN"/>
          </w:rPr>
          <w:t>This is the home page.</w:t>
        </w:r>
      </w:ins>
      <w:ins w:id="640" w:author="Andrew" w:date="2016-01-31T21:40:00Z">
        <w:r>
          <w:rPr>
            <w:lang w:val="en-US" w:eastAsia="zh-CN"/>
          </w:rPr>
          <w:t xml:space="preserve">  The logo on the navbar will, of course, be a link back to here.</w:t>
        </w:r>
      </w:ins>
    </w:p>
    <w:p w14:paraId="0D24DD59" w14:textId="4072D9F2" w:rsidR="00D22004" w:rsidRPr="00A3296F" w:rsidDel="00A03E81" w:rsidRDefault="00D22004">
      <w:pPr>
        <w:rPr>
          <w:ins w:id="641" w:author="Andrew" w:date="2016-01-31T21:19:00Z"/>
          <w:del w:id="642" w:author="Connor Goudie" w:date="2016-02-12T22:03:00Z"/>
          <w:lang w:val="en-US" w:eastAsia="zh-CN"/>
        </w:rPr>
        <w:pPrChange w:id="643" w:author="Andrew" w:date="2016-01-31T21:34:00Z">
          <w:pPr>
            <w:pStyle w:val="Heading1"/>
          </w:pPr>
        </w:pPrChange>
      </w:pPr>
      <w:ins w:id="644" w:author="Andrew" w:date="2016-01-31T21:35:00Z">
        <w:r>
          <w:rPr>
            <w:noProof/>
            <w:lang w:eastAsia="en-CA"/>
          </w:rPr>
          <w:drawing>
            <wp:inline distT="0" distB="0" distL="0" distR="0" wp14:anchorId="111FE57E" wp14:editId="7AC34D7A">
              <wp:extent cx="59436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dex.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104CA3D7" w14:textId="77777777" w:rsidR="00A3296F" w:rsidDel="00A03E81" w:rsidRDefault="00A3296F">
      <w:pPr>
        <w:rPr>
          <w:ins w:id="645" w:author="Andrew" w:date="2016-01-31T21:42:00Z"/>
          <w:del w:id="646" w:author="Connor Goudie" w:date="2016-02-12T22:03:00Z"/>
          <w:noProof/>
          <w:lang w:val="en-US"/>
        </w:rPr>
      </w:pPr>
    </w:p>
    <w:p w14:paraId="673629D9" w14:textId="77777777" w:rsidR="00A3296F" w:rsidDel="00A03E81" w:rsidRDefault="00A3296F">
      <w:pPr>
        <w:rPr>
          <w:ins w:id="647" w:author="Andrew" w:date="2016-01-31T21:42:00Z"/>
          <w:del w:id="648" w:author="Connor Goudie" w:date="2016-02-12T22:03:00Z"/>
          <w:noProof/>
          <w:lang w:val="en-US"/>
        </w:rPr>
      </w:pPr>
    </w:p>
    <w:p w14:paraId="23F05342" w14:textId="77777777" w:rsidR="00A3296F" w:rsidDel="00A03E81" w:rsidRDefault="00A3296F">
      <w:pPr>
        <w:rPr>
          <w:ins w:id="649" w:author="Andrew" w:date="2016-01-31T21:42:00Z"/>
          <w:del w:id="650" w:author="Connor Goudie" w:date="2016-02-12T22:03:00Z"/>
          <w:noProof/>
          <w:lang w:val="en-US"/>
        </w:rPr>
      </w:pPr>
    </w:p>
    <w:p w14:paraId="55B6D441" w14:textId="77777777" w:rsidR="00A3296F" w:rsidDel="00A03E81" w:rsidRDefault="00A3296F">
      <w:pPr>
        <w:rPr>
          <w:ins w:id="651" w:author="Andrew" w:date="2016-01-31T21:42:00Z"/>
          <w:del w:id="652" w:author="Connor Goudie" w:date="2016-02-12T22:03:00Z"/>
          <w:noProof/>
          <w:lang w:val="en-US"/>
        </w:rPr>
      </w:pPr>
    </w:p>
    <w:p w14:paraId="61F9B42D" w14:textId="77777777" w:rsidR="00A3296F" w:rsidRDefault="00A3296F">
      <w:pPr>
        <w:rPr>
          <w:ins w:id="653" w:author="Andrew" w:date="2016-01-31T21:42:00Z"/>
          <w:noProof/>
          <w:lang w:val="en-US"/>
        </w:rPr>
      </w:pPr>
    </w:p>
    <w:p w14:paraId="5184A64E" w14:textId="7673FF72" w:rsidR="00A3296F" w:rsidRDefault="00A3296F">
      <w:pPr>
        <w:rPr>
          <w:ins w:id="654" w:author="Andrew" w:date="2016-01-31T21:48:00Z"/>
          <w:noProof/>
          <w:lang w:val="en-US"/>
        </w:rPr>
      </w:pPr>
      <w:ins w:id="655" w:author="Andrew" w:date="2016-01-31T21:42:00Z">
        <w:r>
          <w:rPr>
            <w:noProof/>
            <w:lang w:val="en-US"/>
          </w:rPr>
          <w:t>The about page.  The demographic targeted by this coffee shop is one generally quite interested in helping the community and the environment, explaining why this coffee shop i</w:t>
        </w:r>
      </w:ins>
      <w:ins w:id="656" w:author="Connor Goudie" w:date="2016-02-12T22:03:00Z">
        <w:r w:rsidR="00A03E81">
          <w:rPr>
            <w:noProof/>
            <w:lang w:val="en-US"/>
          </w:rPr>
          <w:t xml:space="preserve">s </w:t>
        </w:r>
      </w:ins>
      <w:ins w:id="657" w:author="Andrew" w:date="2016-01-31T21:42:00Z">
        <w:del w:id="658" w:author="Connor Goudie" w:date="2016-02-12T22:03:00Z">
          <w:r w:rsidDel="00A03E81">
            <w:rPr>
              <w:noProof/>
              <w:lang w:val="en-US"/>
            </w:rPr>
            <w:lastRenderedPageBreak/>
            <w:delText xml:space="preserve">s  </w:delText>
          </w:r>
        </w:del>
        <w:r>
          <w:rPr>
            <w:noProof/>
            <w:lang w:val="en-US"/>
          </w:rPr>
          <w:t>superior to the competition in those areas is vital.</w:t>
        </w:r>
      </w:ins>
      <w:ins w:id="659" w:author="Andrew" w:date="2016-01-31T21:25:00Z">
        <w:r w:rsidR="003E7975">
          <w:rPr>
            <w:noProof/>
            <w:lang w:eastAsia="en-CA"/>
          </w:rPr>
          <w:drawing>
            <wp:inline distT="0" distB="0" distL="0" distR="0" wp14:anchorId="228EC50B" wp14:editId="2E448C40">
              <wp:extent cx="5943600" cy="65373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bout.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6537325"/>
                      </a:xfrm>
                      <a:prstGeom prst="rect">
                        <a:avLst/>
                      </a:prstGeom>
                    </pic:spPr>
                  </pic:pic>
                </a:graphicData>
              </a:graphic>
            </wp:inline>
          </w:drawing>
        </w:r>
      </w:ins>
    </w:p>
    <w:p w14:paraId="1471517A" w14:textId="77777777" w:rsidR="00A3296F" w:rsidRDefault="00A3296F">
      <w:pPr>
        <w:rPr>
          <w:ins w:id="660" w:author="Andrew" w:date="2016-01-31T21:48:00Z"/>
          <w:lang w:val="en-US" w:eastAsia="zh-CN"/>
        </w:rPr>
      </w:pPr>
    </w:p>
    <w:p w14:paraId="36B5C647" w14:textId="44A09FC9" w:rsidR="00A3296F" w:rsidRDefault="008A7418">
      <w:pPr>
        <w:rPr>
          <w:ins w:id="661" w:author="Andrew" w:date="2016-01-31T21:48:00Z"/>
          <w:lang w:val="en-US" w:eastAsia="zh-CN"/>
        </w:rPr>
      </w:pPr>
      <w:ins w:id="662" w:author="Andrew" w:date="2016-01-31T21:50:00Z">
        <w:r>
          <w:rPr>
            <w:rFonts w:ascii="Arial" w:hAnsi="Arial" w:cs="Arial"/>
            <w:sz w:val="22"/>
            <w:szCs w:val="22"/>
            <w:lang w:val="en-US" w:eastAsia="zh-CN"/>
          </w:rPr>
          <w:lastRenderedPageBreak/>
          <w:t>The menu will, as menus do, have a separate list of food and drinks (all paired with their prices).  The right hand column will be adorned with photographs of delicious</w:t>
        </w:r>
      </w:ins>
      <w:ins w:id="663" w:author="Thomas" w:date="2016-02-26T17:40:00Z">
        <w:r w:rsidR="00041AE6">
          <w:rPr>
            <w:rFonts w:ascii="Arial" w:hAnsi="Arial" w:cs="Arial"/>
            <w:sz w:val="22"/>
            <w:szCs w:val="22"/>
            <w:lang w:val="en-US" w:eastAsia="zh-CN"/>
          </w:rPr>
          <w:t>,</w:t>
        </w:r>
      </w:ins>
      <w:ins w:id="664" w:author="Andrew" w:date="2016-01-31T21:50:00Z">
        <w:r>
          <w:rPr>
            <w:rFonts w:ascii="Arial" w:hAnsi="Arial" w:cs="Arial"/>
            <w:sz w:val="22"/>
            <w:szCs w:val="22"/>
            <w:lang w:val="en-US" w:eastAsia="zh-CN"/>
          </w:rPr>
          <w:t xml:space="preserve"> delicious products.</w:t>
        </w:r>
        <w:r>
          <w:rPr>
            <w:noProof/>
            <w:lang w:eastAsia="en-CA"/>
          </w:rPr>
          <w:drawing>
            <wp:inline distT="0" distB="0" distL="0" distR="0" wp14:anchorId="4E7021A0" wp14:editId="66584FE7">
              <wp:extent cx="5943600"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nu2.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ins w:id="665" w:author="Andrew" w:date="2016-01-31T21:48:00Z">
        <w:r w:rsidR="00A3296F">
          <w:rPr>
            <w:lang w:val="en-US" w:eastAsia="zh-CN"/>
          </w:rPr>
          <w:br w:type="page"/>
        </w:r>
      </w:ins>
    </w:p>
    <w:p w14:paraId="27907767" w14:textId="3108F919" w:rsidR="008A7418" w:rsidRPr="008A7418" w:rsidRDefault="008A7418">
      <w:pPr>
        <w:rPr>
          <w:ins w:id="666" w:author="Andrew" w:date="2016-01-31T21:54:00Z"/>
          <w:rFonts w:ascii="Arial" w:hAnsi="Arial" w:cs="Arial"/>
          <w:sz w:val="22"/>
          <w:szCs w:val="22"/>
          <w:lang w:val="en-US" w:eastAsia="zh-CN"/>
          <w:rPrChange w:id="667" w:author="Andrew" w:date="2016-01-31T21:54:00Z">
            <w:rPr>
              <w:ins w:id="668" w:author="Andrew" w:date="2016-01-31T21:54:00Z"/>
              <w:lang w:val="en-US" w:eastAsia="zh-CN"/>
            </w:rPr>
          </w:rPrChange>
        </w:rPr>
      </w:pPr>
      <w:ins w:id="669" w:author="Andrew" w:date="2016-01-31T21:55:00Z">
        <w:r>
          <w:rPr>
            <w:rFonts w:ascii="Arial" w:hAnsi="Arial" w:cs="Arial"/>
            <w:sz w:val="22"/>
            <w:szCs w:val="22"/>
            <w:lang w:val="en-US" w:eastAsia="zh-CN"/>
          </w:rPr>
          <w:lastRenderedPageBreak/>
          <w:t xml:space="preserve">The catering section is another keystone page, seeing as this business offers a catering service.  The sign-up/log-in </w:t>
        </w:r>
      </w:ins>
      <w:ins w:id="670" w:author="Andrew" w:date="2016-01-31T21:57:00Z">
        <w:r>
          <w:rPr>
            <w:rFonts w:ascii="Arial" w:hAnsi="Arial" w:cs="Arial"/>
            <w:sz w:val="22"/>
            <w:szCs w:val="22"/>
            <w:lang w:val="en-US" w:eastAsia="zh-CN"/>
          </w:rPr>
          <w:t>fields</w:t>
        </w:r>
      </w:ins>
      <w:ins w:id="671" w:author="Andrew" w:date="2016-01-31T21:55:00Z">
        <w:r>
          <w:rPr>
            <w:rFonts w:ascii="Arial" w:hAnsi="Arial" w:cs="Arial"/>
            <w:sz w:val="22"/>
            <w:szCs w:val="22"/>
            <w:lang w:val="en-US" w:eastAsia="zh-CN"/>
          </w:rPr>
          <w:t xml:space="preserve"> </w:t>
        </w:r>
      </w:ins>
      <w:ins w:id="672" w:author="Andrew" w:date="2016-01-31T21:57:00Z">
        <w:r>
          <w:rPr>
            <w:rFonts w:ascii="Arial" w:hAnsi="Arial" w:cs="Arial"/>
            <w:sz w:val="22"/>
            <w:szCs w:val="22"/>
            <w:lang w:val="en-US" w:eastAsia="zh-CN"/>
          </w:rPr>
          <w:t xml:space="preserve">will include information needed to perform deliveries, such as </w:t>
        </w:r>
      </w:ins>
      <w:ins w:id="673" w:author="Andrew" w:date="2016-01-31T21:58:00Z">
        <w:r>
          <w:rPr>
            <w:rFonts w:ascii="Arial" w:hAnsi="Arial" w:cs="Arial"/>
            <w:sz w:val="22"/>
            <w:szCs w:val="22"/>
            <w:lang w:val="en-US" w:eastAsia="zh-CN"/>
          </w:rPr>
          <w:t>address</w:t>
        </w:r>
      </w:ins>
      <w:ins w:id="674" w:author="Andrew" w:date="2016-01-31T21:57:00Z">
        <w:r>
          <w:rPr>
            <w:rFonts w:ascii="Arial" w:hAnsi="Arial" w:cs="Arial"/>
            <w:sz w:val="22"/>
            <w:szCs w:val="22"/>
            <w:lang w:val="en-US" w:eastAsia="zh-CN"/>
          </w:rPr>
          <w:t xml:space="preserve"> </w:t>
        </w:r>
      </w:ins>
      <w:ins w:id="675" w:author="Andrew" w:date="2016-01-31T21:58:00Z">
        <w:r>
          <w:rPr>
            <w:rFonts w:ascii="Arial" w:hAnsi="Arial" w:cs="Arial"/>
            <w:sz w:val="22"/>
            <w:szCs w:val="22"/>
            <w:lang w:val="en-US" w:eastAsia="zh-CN"/>
          </w:rPr>
          <w:t>and contact information.</w:t>
        </w:r>
      </w:ins>
    </w:p>
    <w:p w14:paraId="63306F31" w14:textId="77777777" w:rsidR="008A7418" w:rsidRDefault="008A7418">
      <w:pPr>
        <w:rPr>
          <w:ins w:id="676" w:author="Andrew" w:date="2016-01-31T21:59:00Z"/>
          <w:lang w:val="en-US" w:eastAsia="zh-CN"/>
        </w:rPr>
      </w:pPr>
      <w:ins w:id="677" w:author="Andrew" w:date="2016-01-31T21:54:00Z">
        <w:r>
          <w:rPr>
            <w:noProof/>
            <w:lang w:eastAsia="en-CA"/>
          </w:rPr>
          <w:drawing>
            <wp:inline distT="0" distB="0" distL="0" distR="0" wp14:anchorId="32EAE494" wp14:editId="07F94249">
              <wp:extent cx="59436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tering.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6841F0A4" w14:textId="77777777" w:rsidR="008A7418" w:rsidRDefault="008A7418">
      <w:pPr>
        <w:rPr>
          <w:ins w:id="678" w:author="Andrew" w:date="2016-01-31T21:59:00Z"/>
          <w:lang w:val="en-US" w:eastAsia="zh-CN"/>
        </w:rPr>
      </w:pPr>
      <w:ins w:id="679" w:author="Andrew" w:date="2016-01-31T21:59:00Z">
        <w:r>
          <w:rPr>
            <w:lang w:val="en-US" w:eastAsia="zh-CN"/>
          </w:rPr>
          <w:br w:type="page"/>
        </w:r>
      </w:ins>
    </w:p>
    <w:p w14:paraId="44B9A74F" w14:textId="4A0A2EEB" w:rsidR="008A7418" w:rsidRDefault="00D117C6">
      <w:pPr>
        <w:rPr>
          <w:ins w:id="680" w:author="Andrew" w:date="2016-01-31T21:59:00Z"/>
          <w:lang w:val="en-US" w:eastAsia="zh-CN"/>
        </w:rPr>
      </w:pPr>
      <w:ins w:id="681" w:author="Andrew" w:date="2016-01-31T21:59:00Z">
        <w:r>
          <w:rPr>
            <w:lang w:val="en-US" w:eastAsia="zh-CN"/>
          </w:rPr>
          <w:lastRenderedPageBreak/>
          <w:t xml:space="preserve">This business doubles as an </w:t>
        </w:r>
      </w:ins>
      <w:ins w:id="682" w:author="Andrew" w:date="2016-01-31T22:00:00Z">
        <w:r>
          <w:rPr>
            <w:lang w:val="en-US" w:eastAsia="zh-CN"/>
          </w:rPr>
          <w:t xml:space="preserve">art gallery that showcases and promotes one local artist at a time.  As such, we thought it prudent to include a page with photos of some of the art being sold, as well as information about the artist currently showcased. </w:t>
        </w:r>
      </w:ins>
    </w:p>
    <w:p w14:paraId="18D993B4" w14:textId="77777777" w:rsidR="00D117C6" w:rsidRDefault="008A7418">
      <w:pPr>
        <w:rPr>
          <w:ins w:id="683" w:author="Andrew" w:date="2016-01-31T22:02:00Z"/>
          <w:lang w:val="en-US" w:eastAsia="zh-CN"/>
        </w:rPr>
      </w:pPr>
      <w:ins w:id="684" w:author="Andrew" w:date="2016-01-31T21:59:00Z">
        <w:r>
          <w:rPr>
            <w:noProof/>
            <w:lang w:eastAsia="en-CA"/>
          </w:rPr>
          <w:drawing>
            <wp:inline distT="0" distB="0" distL="0" distR="0" wp14:anchorId="35246C16" wp14:editId="166628AE">
              <wp:extent cx="5943600" cy="65373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t.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6537325"/>
                      </a:xfrm>
                      <a:prstGeom prst="rect">
                        <a:avLst/>
                      </a:prstGeom>
                    </pic:spPr>
                  </pic:pic>
                </a:graphicData>
              </a:graphic>
            </wp:inline>
          </w:drawing>
        </w:r>
      </w:ins>
    </w:p>
    <w:p w14:paraId="2D0242C1" w14:textId="77777777" w:rsidR="00D117C6" w:rsidRDefault="00D117C6">
      <w:pPr>
        <w:rPr>
          <w:ins w:id="685" w:author="Andrew" w:date="2016-01-31T22:02:00Z"/>
          <w:lang w:val="en-US" w:eastAsia="zh-CN"/>
        </w:rPr>
      </w:pPr>
      <w:ins w:id="686" w:author="Andrew" w:date="2016-01-31T22:02:00Z">
        <w:r>
          <w:rPr>
            <w:lang w:val="en-US" w:eastAsia="zh-CN"/>
          </w:rPr>
          <w:br w:type="page"/>
        </w:r>
      </w:ins>
    </w:p>
    <w:p w14:paraId="4AC7ACC5" w14:textId="5AB30488" w:rsidR="00D117C6" w:rsidRDefault="00D117C6">
      <w:pPr>
        <w:rPr>
          <w:ins w:id="687" w:author="Andrew" w:date="2016-01-31T22:02:00Z"/>
          <w:lang w:val="en-US" w:eastAsia="zh-CN"/>
        </w:rPr>
      </w:pPr>
      <w:ins w:id="688" w:author="Andrew" w:date="2016-01-31T22:02:00Z">
        <w:r>
          <w:rPr>
            <w:lang w:val="en-US" w:eastAsia="zh-CN"/>
          </w:rPr>
          <w:lastRenderedPageBreak/>
          <w:t>A contact page is, perhaps, the most important page for a restaurant to have.  So important, indeed, that we included contact information and hours in the sidebar and footer of every page.</w:t>
        </w:r>
      </w:ins>
      <w:ins w:id="689" w:author="Andrew" w:date="2016-01-31T22:05:00Z">
        <w:r>
          <w:rPr>
            <w:lang w:val="en-US" w:eastAsia="zh-CN"/>
          </w:rPr>
          <w:t xml:space="preserve">  This page is still useful, however, as it includes a map and a Q&amp;A section.</w:t>
        </w:r>
      </w:ins>
    </w:p>
    <w:p w14:paraId="6A2D691D" w14:textId="77777777" w:rsidR="00D117C6" w:rsidRDefault="00D117C6">
      <w:pPr>
        <w:rPr>
          <w:ins w:id="690" w:author="Andrew" w:date="2016-01-31T22:06:00Z"/>
          <w:lang w:val="en-US" w:eastAsia="zh-CN"/>
        </w:rPr>
      </w:pPr>
      <w:ins w:id="691" w:author="Andrew" w:date="2016-01-31T22:02:00Z">
        <w:r>
          <w:rPr>
            <w:noProof/>
            <w:lang w:eastAsia="en-CA"/>
          </w:rPr>
          <w:drawing>
            <wp:inline distT="0" distB="0" distL="0" distR="0" wp14:anchorId="5A4EDF88" wp14:editId="7A4F751C">
              <wp:extent cx="5943600" cy="594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tact.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6E0F59CD" w14:textId="330D30CE" w:rsidR="00D117C6" w:rsidRDefault="00D117C6">
      <w:pPr>
        <w:rPr>
          <w:ins w:id="692" w:author="Andrew" w:date="2016-01-31T22:09:00Z"/>
          <w:lang w:val="en-US" w:eastAsia="zh-CN"/>
        </w:rPr>
      </w:pPr>
      <w:ins w:id="693" w:author="Andrew" w:date="2016-01-31T22:06:00Z">
        <w:r>
          <w:rPr>
            <w:lang w:val="en-US" w:eastAsia="zh-CN"/>
          </w:rPr>
          <w:br w:type="page"/>
        </w:r>
        <w:r>
          <w:rPr>
            <w:lang w:val="en-US" w:eastAsia="zh-CN"/>
          </w:rPr>
          <w:lastRenderedPageBreak/>
          <w:t xml:space="preserve">Coffee is brown.  </w:t>
        </w:r>
      </w:ins>
      <w:ins w:id="694" w:author="Andrew" w:date="2016-01-31T22:07:00Z">
        <w:r>
          <w:rPr>
            <w:lang w:val="en-US" w:eastAsia="zh-CN"/>
          </w:rPr>
          <w:t>The logo is brown.  We</w:t>
        </w:r>
      </w:ins>
      <w:ins w:id="695" w:author="Andrew" w:date="2016-01-31T22:08:00Z">
        <w:r>
          <w:rPr>
            <w:lang w:val="en-US" w:eastAsia="zh-CN"/>
          </w:rPr>
          <w:t xml:space="preserve"> think it wise to keep our colour scheme thematically related to the subject matter.  With that in mind, the following is the colour palette we intend to use.  The text may be </w:t>
        </w:r>
      </w:ins>
      <w:ins w:id="696" w:author="Andrew" w:date="2016-01-31T22:09:00Z">
        <w:r>
          <w:rPr>
            <w:lang w:val="en-US" w:eastAsia="zh-CN"/>
          </w:rPr>
          <w:t>black rather than dark brown</w:t>
        </w:r>
      </w:ins>
      <w:ins w:id="697" w:author="Andrew" w:date="2016-01-31T22:23:00Z">
        <w:r w:rsidR="003C5321">
          <w:rPr>
            <w:lang w:val="en-US" w:eastAsia="zh-CN"/>
          </w:rPr>
          <w:t xml:space="preserve">, </w:t>
        </w:r>
      </w:ins>
      <w:ins w:id="698" w:author="Andrew" w:date="2016-01-31T22:09:00Z">
        <w:r>
          <w:rPr>
            <w:lang w:val="en-US" w:eastAsia="zh-CN"/>
          </w:rPr>
          <w:t>but the background will be the lightest of the following, and the sidebar will be the top one.</w:t>
        </w:r>
      </w:ins>
    </w:p>
    <w:p w14:paraId="7E804535" w14:textId="77777777" w:rsidR="00D37C9D" w:rsidRDefault="00D37C9D">
      <w:pPr>
        <w:rPr>
          <w:ins w:id="699" w:author="Andrew" w:date="2016-01-31T22:10:00Z"/>
          <w:lang w:val="en-US" w:eastAsia="zh-CN"/>
        </w:rPr>
      </w:pPr>
      <w:ins w:id="700" w:author="Andrew" w:date="2016-01-31T22:10:00Z">
        <w:r>
          <w:rPr>
            <w:noProof/>
            <w:lang w:eastAsia="en-CA"/>
          </w:rPr>
          <w:drawing>
            <wp:inline distT="0" distB="0" distL="0" distR="0" wp14:anchorId="24724409" wp14:editId="297B6938">
              <wp:extent cx="3810532" cy="733527"/>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1C7CCB.tmp"/>
                      <pic:cNvPicPr/>
                    </pic:nvPicPr>
                    <pic:blipFill>
                      <a:blip r:embed="rId19">
                        <a:extLst>
                          <a:ext uri="{28A0092B-C50C-407E-A947-70E740481C1C}">
                            <a14:useLocalDpi xmlns:a14="http://schemas.microsoft.com/office/drawing/2010/main" val="0"/>
                          </a:ext>
                        </a:extLst>
                      </a:blip>
                      <a:stretch>
                        <a:fillRect/>
                      </a:stretch>
                    </pic:blipFill>
                    <pic:spPr>
                      <a:xfrm>
                        <a:off x="0" y="0"/>
                        <a:ext cx="3810532" cy="733527"/>
                      </a:xfrm>
                      <a:prstGeom prst="rect">
                        <a:avLst/>
                      </a:prstGeom>
                    </pic:spPr>
                  </pic:pic>
                </a:graphicData>
              </a:graphic>
            </wp:inline>
          </w:drawing>
        </w:r>
      </w:ins>
    </w:p>
    <w:p w14:paraId="3FE225D6" w14:textId="67DA9117" w:rsidR="00D37C9D" w:rsidRDefault="00D37C9D">
      <w:pPr>
        <w:rPr>
          <w:ins w:id="701" w:author="Andrew" w:date="2016-01-31T22:57:00Z"/>
          <w:lang w:val="en-US" w:eastAsia="zh-CN"/>
        </w:rPr>
      </w:pPr>
      <w:ins w:id="702" w:author="Andrew" w:date="2016-01-31T22:10:00Z">
        <w:r>
          <w:rPr>
            <w:lang w:val="en-US" w:eastAsia="zh-CN"/>
          </w:rPr>
          <w:t xml:space="preserve">From </w:t>
        </w:r>
        <w:r>
          <w:rPr>
            <w:lang w:val="en-US" w:eastAsia="zh-CN"/>
          </w:rPr>
          <w:fldChar w:fldCharType="begin"/>
        </w:r>
        <w:r>
          <w:rPr>
            <w:lang w:val="en-US" w:eastAsia="zh-CN"/>
          </w:rPr>
          <w:instrText xml:space="preserve"> HYPERLINK "</w:instrText>
        </w:r>
        <w:r w:rsidRPr="00D37C9D">
          <w:rPr>
            <w:lang w:val="en-US" w:eastAsia="zh-CN"/>
          </w:rPr>
          <w:instrText>http://paletton.com/palette.php?uid=10p0u0kllll7-txesprsehfEkd9</w:instrText>
        </w:r>
        <w:r>
          <w:rPr>
            <w:lang w:val="en-US" w:eastAsia="zh-CN"/>
          </w:rPr>
          <w:instrText xml:space="preserve">" </w:instrText>
        </w:r>
        <w:r>
          <w:rPr>
            <w:lang w:val="en-US" w:eastAsia="zh-CN"/>
          </w:rPr>
          <w:fldChar w:fldCharType="separate"/>
        </w:r>
        <w:r w:rsidRPr="00194948">
          <w:rPr>
            <w:rStyle w:val="Hyperlink"/>
            <w:lang w:val="en-US" w:eastAsia="zh-CN"/>
          </w:rPr>
          <w:t>http://paletton.com/palette.php?uid=10p0u0kllll7-txesprsehfEkd9</w:t>
        </w:r>
        <w:r>
          <w:rPr>
            <w:lang w:val="en-US" w:eastAsia="zh-CN"/>
          </w:rPr>
          <w:fldChar w:fldCharType="end"/>
        </w:r>
      </w:ins>
    </w:p>
    <w:p w14:paraId="7FB5AE03" w14:textId="77777777" w:rsidR="00550C71" w:rsidRDefault="00550C71">
      <w:pPr>
        <w:rPr>
          <w:ins w:id="703" w:author="Andrew" w:date="2016-01-31T22:57:00Z"/>
          <w:lang w:val="en-US" w:eastAsia="zh-CN"/>
        </w:rPr>
      </w:pPr>
    </w:p>
    <w:p w14:paraId="77E1AA57" w14:textId="163DF43C" w:rsidR="00550C71" w:rsidRDefault="00550C71">
      <w:pPr>
        <w:rPr>
          <w:ins w:id="704" w:author="Andrew" w:date="2016-01-31T22:57:00Z"/>
          <w:lang w:val="en-US" w:eastAsia="zh-CN"/>
        </w:rPr>
      </w:pPr>
      <w:ins w:id="705" w:author="Andrew" w:date="2016-01-31T22:57:00Z">
        <w:r>
          <w:rPr>
            <w:lang w:val="en-US" w:eastAsia="zh-CN"/>
          </w:rPr>
          <w:t>Our sitemap is as follows</w:t>
        </w:r>
      </w:ins>
    </w:p>
    <w:p w14:paraId="5DD0822D" w14:textId="24AD46EE" w:rsidR="00550C71" w:rsidRDefault="007F15C5">
      <w:pPr>
        <w:rPr>
          <w:ins w:id="706" w:author="Andrew" w:date="2016-01-31T22:32:00Z"/>
          <w:lang w:val="en-US" w:eastAsia="zh-CN"/>
        </w:rPr>
      </w:pPr>
      <w:ins w:id="707" w:author="Andrew" w:date="2016-01-31T23:33:00Z">
        <w:r>
          <w:rPr>
            <w:noProof/>
            <w:lang w:eastAsia="en-CA"/>
          </w:rPr>
          <w:drawing>
            <wp:inline distT="0" distB="0" distL="0" distR="0" wp14:anchorId="2686EA36" wp14:editId="3C423EB6">
              <wp:extent cx="5943600" cy="19932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626200_10208721334450973_1672854044_n.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1993265"/>
                      </a:xfrm>
                      <a:prstGeom prst="rect">
                        <a:avLst/>
                      </a:prstGeom>
                    </pic:spPr>
                  </pic:pic>
                </a:graphicData>
              </a:graphic>
            </wp:inline>
          </w:drawing>
        </w:r>
      </w:ins>
    </w:p>
    <w:p w14:paraId="0832C539" w14:textId="77777777" w:rsidR="00E60C72" w:rsidRDefault="00E60C72">
      <w:pPr>
        <w:rPr>
          <w:ins w:id="708" w:author="Andrew" w:date="2016-01-31T22:32:00Z"/>
          <w:lang w:val="en-US" w:eastAsia="zh-CN"/>
        </w:rPr>
      </w:pPr>
    </w:p>
    <w:p w14:paraId="31B3AB0F" w14:textId="77777777" w:rsidR="002A339C" w:rsidRDefault="002A339C">
      <w:pPr>
        <w:rPr>
          <w:ins w:id="709" w:author="Andrew" w:date="2016-01-31T22:41:00Z"/>
          <w:lang w:val="en-US" w:eastAsia="zh-CN"/>
        </w:rPr>
      </w:pPr>
    </w:p>
    <w:p w14:paraId="32695637" w14:textId="2D49F508" w:rsidR="003E7975" w:rsidRPr="00D117C6" w:rsidRDefault="00E60C72">
      <w:pPr>
        <w:rPr>
          <w:ins w:id="710" w:author="Andrew" w:date="2016-01-31T21:19:00Z"/>
          <w:lang w:val="en-US" w:eastAsia="zh-CN"/>
          <w:rPrChange w:id="711" w:author="Andrew" w:date="2016-01-31T22:06:00Z">
            <w:rPr>
              <w:ins w:id="712" w:author="Andrew" w:date="2016-01-31T21:19:00Z"/>
              <w:rFonts w:asciiTheme="majorHAnsi" w:eastAsiaTheme="majorEastAsia" w:hAnsiTheme="majorHAnsi" w:cstheme="majorBidi"/>
              <w:color w:val="2E74B5" w:themeColor="accent1" w:themeShade="BF"/>
              <w:sz w:val="32"/>
              <w:szCs w:val="32"/>
              <w:lang w:val="en-US" w:eastAsia="zh-CN"/>
            </w:rPr>
          </w:rPrChange>
        </w:rPr>
      </w:pPr>
      <w:ins w:id="713" w:author="Andrew" w:date="2016-01-31T22:32:00Z">
        <w:r>
          <w:rPr>
            <w:lang w:val="en-US" w:eastAsia="zh-CN"/>
          </w:rPr>
          <w:t>Accessib</w:t>
        </w:r>
      </w:ins>
      <w:ins w:id="714" w:author="Andrew" w:date="2016-01-31T22:33:00Z">
        <w:r>
          <w:rPr>
            <w:lang w:val="en-US" w:eastAsia="zh-CN"/>
          </w:rPr>
          <w:t xml:space="preserve">ility is foremost in our design philosophy.  </w:t>
        </w:r>
      </w:ins>
      <w:ins w:id="715" w:author="Andrew" w:date="2016-01-31T22:34:00Z">
        <w:r>
          <w:rPr>
            <w:lang w:val="en-US" w:eastAsia="zh-CN"/>
          </w:rPr>
          <w:t>The layout will be fluid t</w:t>
        </w:r>
      </w:ins>
      <w:ins w:id="716" w:author="Andrew" w:date="2016-01-31T22:35:00Z">
        <w:r>
          <w:rPr>
            <w:lang w:val="en-US" w:eastAsia="zh-CN"/>
          </w:rPr>
          <w:t xml:space="preserve">o allow mobiles users easier </w:t>
        </w:r>
      </w:ins>
      <w:ins w:id="717" w:author="Andrew" w:date="2016-01-31T22:37:00Z">
        <w:r>
          <w:rPr>
            <w:lang w:val="en-US" w:eastAsia="zh-CN"/>
          </w:rPr>
          <w:t>access.  The font will be fairly large to allow higher readability</w:t>
        </w:r>
      </w:ins>
      <w:ins w:id="718" w:author="Andrew" w:date="2016-01-31T22:38:00Z">
        <w:r>
          <w:rPr>
            <w:lang w:val="en-US" w:eastAsia="zh-CN"/>
          </w:rPr>
          <w:t xml:space="preserve">.  The text will be very dark against the pale-brown background.  Our website will </w:t>
        </w:r>
      </w:ins>
      <w:ins w:id="719" w:author="Andrew" w:date="2016-01-31T22:39:00Z">
        <w:r w:rsidR="00A02B67">
          <w:rPr>
            <w:lang w:val="en-US" w:eastAsia="zh-CN"/>
          </w:rPr>
          <w:t>be well</w:t>
        </w:r>
        <w:r>
          <w:rPr>
            <w:lang w:val="en-US" w:eastAsia="zh-CN"/>
          </w:rPr>
          <w:t xml:space="preserve"> within the 3 click rule, as every page can be accessed from our</w:t>
        </w:r>
      </w:ins>
      <w:ins w:id="720" w:author="Andrew" w:date="2016-01-31T22:40:00Z">
        <w:r w:rsidR="00AF62BB">
          <w:rPr>
            <w:lang w:val="en-US" w:eastAsia="zh-CN"/>
          </w:rPr>
          <w:t xml:space="preserve"> navbar.</w:t>
        </w:r>
      </w:ins>
      <w:ins w:id="721" w:author="Andrew" w:date="2016-01-31T23:15:00Z">
        <w:r w:rsidR="00AF62BB">
          <w:rPr>
            <w:lang w:val="en-US" w:eastAsia="zh-CN"/>
          </w:rPr>
          <w:t xml:space="preserve"> </w:t>
        </w:r>
      </w:ins>
      <w:ins w:id="722" w:author="Andrew" w:date="2016-01-31T21:19:00Z">
        <w:r w:rsidR="003E7975">
          <w:rPr>
            <w:lang w:val="en-US" w:eastAsia="zh-CN"/>
          </w:rPr>
          <w:br w:type="page"/>
        </w:r>
      </w:ins>
    </w:p>
    <w:p w14:paraId="6B1C661C" w14:textId="750A7F9C" w:rsidR="00927072" w:rsidRDefault="00927072" w:rsidP="00927072">
      <w:pPr>
        <w:pStyle w:val="Heading1"/>
        <w:rPr>
          <w:lang w:val="en-US" w:eastAsia="zh-CN"/>
        </w:rPr>
      </w:pPr>
      <w:bookmarkStart w:id="723" w:name="_Appendix:_Milestone_1"/>
      <w:bookmarkEnd w:id="723"/>
      <w:r>
        <w:rPr>
          <w:noProof/>
          <w:lang w:eastAsia="en-CA"/>
        </w:rPr>
        <w:lastRenderedPageBreak/>
        <w:drawing>
          <wp:anchor distT="0" distB="0" distL="114300" distR="114300" simplePos="0" relativeHeight="251658240" behindDoc="0" locked="0" layoutInCell="1" allowOverlap="1" wp14:anchorId="1A5F2C29" wp14:editId="5AA80F45">
            <wp:simplePos x="0" y="0"/>
            <wp:positionH relativeFrom="column">
              <wp:posOffset>4225290</wp:posOffset>
            </wp:positionH>
            <wp:positionV relativeFrom="paragraph">
              <wp:posOffset>-1025652</wp:posOffset>
            </wp:positionV>
            <wp:extent cx="2171518" cy="1542075"/>
            <wp:effectExtent l="0" t="0" r="0" b="762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8">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del w:id="724" w:author="Thomas" w:date="2016-02-15T00:43:00Z">
        <w:r w:rsidDel="007C037E">
          <w:rPr>
            <w:lang w:val="en-US" w:eastAsia="zh-CN"/>
          </w:rPr>
          <w:delText>Group 16</w:delText>
        </w:r>
      </w:del>
      <w:ins w:id="725" w:author="Thomas" w:date="2016-02-15T00:43:00Z">
        <w:r w:rsidR="007C037E">
          <w:rPr>
            <w:lang w:val="en-US" w:eastAsia="zh-CN"/>
          </w:rPr>
          <w:t>Appendix</w:t>
        </w:r>
      </w:ins>
      <w:r>
        <w:rPr>
          <w:lang w:val="en-US" w:eastAsia="zh-CN"/>
        </w:rPr>
        <w:t>: Milestone 1</w:t>
      </w:r>
    </w:p>
    <w:p w14:paraId="3B863EE0" w14:textId="77777777" w:rsidR="00927072" w:rsidRPr="00927072" w:rsidRDefault="00927072" w:rsidP="00927072"/>
    <w:p w14:paraId="2826F736"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 xml:space="preserve">The Boulevard Coffee Roasting Co. is a boutique local grassroots coffee shop focused on a small batch bean-to-coffee approach. Located in the heart of the University of British Columbia, the café serves organic, fair trade coffee that is roasted </w:t>
      </w:r>
      <w:r>
        <w:rPr>
          <w:rFonts w:ascii="Arial" w:hAnsi="Arial" w:cs="Arial"/>
          <w:color w:val="000000"/>
          <w:sz w:val="22"/>
          <w:szCs w:val="22"/>
          <w:lang w:val="en-US" w:eastAsia="zh-CN"/>
        </w:rPr>
        <w:t>on-site weekly.</w:t>
      </w:r>
    </w:p>
    <w:p w14:paraId="79E6924E" w14:textId="77777777" w:rsidR="00927072" w:rsidRPr="00927072" w:rsidRDefault="00927072" w:rsidP="00927072">
      <w:pPr>
        <w:rPr>
          <w:rFonts w:ascii="Times New Roman" w:eastAsia="Times New Roman" w:hAnsi="Times New Roman" w:cs="Times New Roman"/>
          <w:lang w:val="en-US" w:eastAsia="zh-CN"/>
        </w:rPr>
      </w:pPr>
    </w:p>
    <w:p w14:paraId="1D87A350"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Purpose &amp; Goals</w:t>
      </w:r>
    </w:p>
    <w:p w14:paraId="7790F9F8"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The purpose of the website is to facilitate customer relations and to build on the existing customer base by enhancing accessibility to information and services as pertaining to The Boulevard Coffee Roasting Co. By increasing web presence, foot traffic into the café can be expanded, thus increasing revenue. The website must be clear and concise in conveying information but also appeal to the emotions of customers by telling a story, distinctly framing the coffee shop as a unique part of the community, a bustling hub of campus life.</w:t>
      </w:r>
    </w:p>
    <w:p w14:paraId="0FD28AFE" w14:textId="77777777" w:rsidR="00927072" w:rsidRPr="00927072" w:rsidRDefault="00927072" w:rsidP="00927072">
      <w:pPr>
        <w:rPr>
          <w:rFonts w:ascii="Times New Roman" w:eastAsia="Times New Roman" w:hAnsi="Times New Roman" w:cs="Times New Roman"/>
          <w:lang w:val="en-US" w:eastAsia="zh-CN"/>
        </w:rPr>
      </w:pPr>
    </w:p>
    <w:p w14:paraId="1B2AFB55"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Target Audience &amp; Demographic</w:t>
      </w:r>
    </w:p>
    <w:p w14:paraId="5AF8A32D"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 xml:space="preserve">Due to the café’s proximity to UBC, the primary demographic served is the community around the university, including the students, local residents, and people who work in and around the campus. These demographic groups are highly selective and want a clean and modern website that will reflect well on the business. </w:t>
      </w:r>
    </w:p>
    <w:p w14:paraId="0F98D123" w14:textId="77777777" w:rsidR="00927072" w:rsidRPr="00927072" w:rsidRDefault="00927072" w:rsidP="00927072">
      <w:pPr>
        <w:rPr>
          <w:rFonts w:ascii="Times New Roman" w:eastAsia="Times New Roman" w:hAnsi="Times New Roman" w:cs="Times New Roman"/>
          <w:lang w:val="en-US" w:eastAsia="zh-CN"/>
        </w:rPr>
      </w:pPr>
    </w:p>
    <w:p w14:paraId="749BF2BE"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Content</w:t>
      </w:r>
    </w:p>
    <w:p w14:paraId="1DBC6AB9"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       </w:t>
      </w:r>
      <w:r w:rsidRPr="00927072">
        <w:rPr>
          <w:rFonts w:ascii="Arial" w:hAnsi="Arial" w:cs="Arial"/>
          <w:color w:val="000000"/>
          <w:sz w:val="22"/>
          <w:szCs w:val="22"/>
          <w:lang w:val="en-US" w:eastAsia="zh-CN"/>
        </w:rPr>
        <w:tab/>
        <w:t>The website design and content will align with the ethos of the business. With a focus on quality photo content that highlights the artisanal quality of the handcrafted drinks that the café creates, the site will be an appeal to the discerning nature of customers who want quality service at the pace of university life. The text of the site will be clear and concise, functionally providing easy access to the menu, catering form, contact information, location, hours, and other business specifics. The ethical nature of the business, with its focus on organic and fair trade coffees, will also be emphasized and interwoven into the narrative of the website.</w:t>
      </w:r>
    </w:p>
    <w:p w14:paraId="6056ECE2" w14:textId="77777777" w:rsidR="00927072" w:rsidRDefault="00927072" w:rsidP="00927072">
      <w:pPr>
        <w:rPr>
          <w:rFonts w:ascii="Arial" w:hAnsi="Arial" w:cs="Arial"/>
          <w:color w:val="000000"/>
          <w:sz w:val="22"/>
          <w:szCs w:val="22"/>
          <w:u w:val="single"/>
          <w:lang w:val="en-US" w:eastAsia="zh-CN"/>
        </w:rPr>
      </w:pPr>
    </w:p>
    <w:p w14:paraId="01CA845B"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Success Factors</w:t>
      </w:r>
    </w:p>
    <w:p w14:paraId="514439E6"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       </w:t>
      </w:r>
      <w:r w:rsidRPr="00927072">
        <w:rPr>
          <w:rFonts w:ascii="Arial" w:hAnsi="Arial" w:cs="Arial"/>
          <w:color w:val="000000"/>
          <w:sz w:val="22"/>
          <w:szCs w:val="22"/>
          <w:lang w:val="en-US" w:eastAsia="zh-CN"/>
        </w:rPr>
        <w:tab/>
        <w:t>The website must be easy to navigate, widely accessible, provide pertinent information up front, and have a coherent appearance and style. This will increase business revenue, and enhanc</w:t>
      </w:r>
      <w:r>
        <w:rPr>
          <w:rFonts w:ascii="Arial" w:hAnsi="Arial" w:cs="Arial"/>
          <w:color w:val="000000"/>
          <w:sz w:val="22"/>
          <w:szCs w:val="22"/>
          <w:lang w:val="en-US" w:eastAsia="zh-CN"/>
        </w:rPr>
        <w:t>e communication between the café</w:t>
      </w:r>
      <w:r w:rsidRPr="00927072">
        <w:rPr>
          <w:rFonts w:ascii="Arial" w:hAnsi="Arial" w:cs="Arial"/>
          <w:color w:val="000000"/>
          <w:sz w:val="22"/>
          <w:szCs w:val="22"/>
          <w:lang w:val="en-US" w:eastAsia="zh-CN"/>
        </w:rPr>
        <w:t xml:space="preserve"> and its customers. The website will extrapolate on the brand identity of The Boulevard Coffee Roasting Co., positioning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as an integral part of the campus lifestyle, thus furthering the business’s reach into the mindshare of potential patrons. </w:t>
      </w:r>
    </w:p>
    <w:p w14:paraId="416E1827" w14:textId="77777777" w:rsidR="00927072" w:rsidRPr="00927072" w:rsidRDefault="00927072" w:rsidP="00927072">
      <w:pPr>
        <w:rPr>
          <w:rFonts w:ascii="Times New Roman" w:eastAsia="Times New Roman" w:hAnsi="Times New Roman" w:cs="Times New Roman"/>
          <w:lang w:val="en-US" w:eastAsia="zh-CN"/>
        </w:rPr>
      </w:pPr>
    </w:p>
    <w:p w14:paraId="37A17AB8"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Critique</w:t>
      </w:r>
    </w:p>
    <w:p w14:paraId="48EDA38F" w14:textId="77777777" w:rsidR="00927072" w:rsidRPr="00927072" w:rsidRDefault="00927072" w:rsidP="00927072">
      <w:pPr>
        <w:ind w:hanging="720"/>
        <w:rPr>
          <w:rFonts w:ascii="Times New Roman" w:hAnsi="Times New Roman" w:cs="Times New Roman"/>
          <w:lang w:val="en-US" w:eastAsia="zh-CN"/>
        </w:rPr>
      </w:pPr>
      <w:r w:rsidRPr="00927072">
        <w:rPr>
          <w:rFonts w:ascii="Arial" w:hAnsi="Arial" w:cs="Arial"/>
          <w:color w:val="000000"/>
          <w:sz w:val="22"/>
          <w:szCs w:val="22"/>
          <w:lang w:val="en-US" w:eastAsia="zh-CN"/>
        </w:rPr>
        <w:t>       </w:t>
      </w:r>
      <w:r w:rsidRPr="00927072">
        <w:rPr>
          <w:rFonts w:ascii="Arial" w:hAnsi="Arial" w:cs="Arial"/>
          <w:color w:val="000000"/>
          <w:sz w:val="22"/>
          <w:szCs w:val="22"/>
          <w:lang w:val="en-US" w:eastAsia="zh-CN"/>
        </w:rPr>
        <w:tab/>
      </w:r>
      <w:r w:rsidRPr="00927072">
        <w:rPr>
          <w:rFonts w:ascii="Arial" w:hAnsi="Arial" w:cs="Arial"/>
          <w:color w:val="000000"/>
          <w:sz w:val="22"/>
          <w:szCs w:val="22"/>
          <w:lang w:val="en-US" w:eastAsia="zh-CN"/>
        </w:rPr>
        <w:tab/>
        <w:t xml:space="preserve">theboulevard.ca – The existing website for the business is outdated with an unnecessary landing page that wastes bandwidth and serves no functional purpose. Once into the main website, the logo at the top is a link back to the landing page. The menu page that lists food items is crowded, attempting to serve up too much information at once, with no delineation and spacing to guide the viewer’s eye around.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provides a catering service that is not advertised on the website at all. The use of light coloured text offers bad contrast and hinders accessibility. There are also no photos of the actual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itself nor any photos of drinks and food </w:t>
      </w:r>
      <w:r w:rsidRPr="00927072">
        <w:rPr>
          <w:rFonts w:ascii="Arial" w:hAnsi="Arial" w:cs="Arial"/>
          <w:color w:val="000000"/>
          <w:sz w:val="22"/>
          <w:szCs w:val="22"/>
          <w:lang w:val="en-US" w:eastAsia="zh-CN"/>
        </w:rPr>
        <w:lastRenderedPageBreak/>
        <w:t xml:space="preserve">from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This is an oversight, as there is nothing to actually entice the customer into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w:t>
      </w:r>
    </w:p>
    <w:p w14:paraId="5FA8800F" w14:textId="77777777" w:rsidR="00927072" w:rsidRPr="00927072" w:rsidRDefault="00927072" w:rsidP="00927072">
      <w:pPr>
        <w:rPr>
          <w:rFonts w:ascii="Times New Roman" w:eastAsia="Times New Roman" w:hAnsi="Times New Roman" w:cs="Times New Roman"/>
          <w:lang w:val="en-US" w:eastAsia="zh-CN"/>
        </w:rPr>
      </w:pPr>
    </w:p>
    <w:p w14:paraId="5E45BADB"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badasscoffeestore.com - This website, while somewhat aesthetically pleasing, does not adequately serve its purpose of selling coffee because of its extremely slow loading times, especially on the products page where the long loading time hinders the customer’s ability to browse products. The store locator contains a list of stores that has a bright white background that is not coherent with the tan colour scheme of the rest of the website. The about us page simply contains two links to further information about the business, this could have been condensed into a dropdown menu that leads to the two pages, or even consolidated with the main page. Also, on the product page, the website uses a skeuomorphic wood grain that does not conform with contemporary design standards that skew more in favour of embracing honestly digital designs. The faux wood pattern will not age well and simply looks cheap.</w:t>
      </w:r>
    </w:p>
    <w:p w14:paraId="341E439E" w14:textId="77777777" w:rsidR="00927072" w:rsidRPr="00927072" w:rsidRDefault="00927072" w:rsidP="00927072">
      <w:pPr>
        <w:rPr>
          <w:rFonts w:ascii="Times New Roman" w:eastAsia="Times New Roman" w:hAnsi="Times New Roman" w:cs="Times New Roman"/>
          <w:lang w:val="en-US" w:eastAsia="zh-CN"/>
        </w:rPr>
      </w:pPr>
    </w:p>
    <w:p w14:paraId="0814D8FF"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Functional requirements</w:t>
      </w:r>
    </w:p>
    <w:p w14:paraId="22D564E3"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 xml:space="preserve">User submitted form: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provides a catering service for events and meetings. Currently, catering is ordered strictly by phone or in person; this is an unnecessary and convoluted process that wastes employee time. The website will have a page from which those seeking catering will be able to submit their orders online, streamlining the process.</w:t>
      </w:r>
    </w:p>
    <w:p w14:paraId="6F8C1F6B"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Table list: In order to clearly display items available for a catering order, a list will be used to convey the menu.</w:t>
      </w:r>
    </w:p>
    <w:p w14:paraId="6D9E4C98" w14:textId="77777777" w:rsidR="00927072" w:rsidRDefault="00927072" w:rsidP="00927072">
      <w:pPr>
        <w:rPr>
          <w:rFonts w:ascii="Arial" w:hAnsi="Arial" w:cs="Arial"/>
          <w:color w:val="000000"/>
          <w:sz w:val="22"/>
          <w:szCs w:val="22"/>
          <w:u w:val="single"/>
          <w:lang w:val="en-US" w:eastAsia="zh-CN"/>
        </w:rPr>
      </w:pPr>
    </w:p>
    <w:p w14:paraId="6CED65D1" w14:textId="77777777" w:rsidR="00927072" w:rsidRPr="00927072" w:rsidRDefault="00927072" w:rsidP="00927072">
      <w:pPr>
        <w:pStyle w:val="Heading2"/>
        <w:rPr>
          <w:rFonts w:ascii="Times New Roman" w:hAnsi="Times New Roman" w:cs="Times New Roman"/>
          <w:lang w:val="en-US" w:eastAsia="zh-CN"/>
        </w:rPr>
      </w:pPr>
      <w:r>
        <w:rPr>
          <w:lang w:val="en-US" w:eastAsia="zh-CN"/>
        </w:rPr>
        <w:t>Work P</w:t>
      </w:r>
      <w:r w:rsidRPr="00927072">
        <w:rPr>
          <w:lang w:val="en-US" w:eastAsia="zh-CN"/>
        </w:rPr>
        <w:t>lan</w:t>
      </w:r>
    </w:p>
    <w:p w14:paraId="6A67F3D7"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Sheldon will be responsible for the overall artistic vision of development (photographic content, colour schemes, typesetting, etc.)</w:t>
      </w:r>
    </w:p>
    <w:p w14:paraId="3102751E"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ab/>
        <w:t>Layout/HTML/CSS of the website will be a shared group effort. Once a wireframe and sitemap has been established, the index page will be worked on by the entire group. This will become the basis off of which every other individual page will be modeled. Each group member will be responsible for a different page, customizing content and layout so that the individual purpose of each page is served.</w:t>
      </w:r>
    </w:p>
    <w:p w14:paraId="4653DCF6"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The group will meet at least twice a week to work towards each project milestone. Additionally, individual members will have tasks that can be completed at home, to be brought back to group meetings where individual efforts can be combined into the main project. All of this will ensure timeliness and compliance with deadlines.</w:t>
      </w:r>
    </w:p>
    <w:p w14:paraId="1A5093C6" w14:textId="77777777" w:rsidR="00927072" w:rsidRPr="00927072" w:rsidRDefault="00927072" w:rsidP="00927072">
      <w:pPr>
        <w:spacing w:after="240"/>
        <w:rPr>
          <w:rFonts w:ascii="Times New Roman" w:eastAsia="Times New Roman" w:hAnsi="Times New Roman" w:cs="Times New Roman"/>
          <w:lang w:val="en-US" w:eastAsia="zh-CN"/>
        </w:rPr>
      </w:pPr>
      <w:r w:rsidRPr="00927072">
        <w:rPr>
          <w:rFonts w:ascii="Times New Roman" w:eastAsia="Times New Roman" w:hAnsi="Times New Roman" w:cs="Times New Roman"/>
          <w:lang w:val="en-US" w:eastAsia="zh-CN"/>
        </w:rPr>
        <w:br/>
      </w:r>
    </w:p>
    <w:p w14:paraId="2041D492" w14:textId="77777777" w:rsidR="00EF36EB" w:rsidRDefault="00EF36EB"/>
    <w:sectPr w:rsidR="00EF36EB" w:rsidSect="00927072">
      <w:pgSz w:w="12240" w:h="15840"/>
      <w:pgMar w:top="193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C5B403" w14:textId="77777777" w:rsidR="00AF1823" w:rsidRDefault="00AF1823" w:rsidP="00A3296F">
      <w:r>
        <w:separator/>
      </w:r>
    </w:p>
  </w:endnote>
  <w:endnote w:type="continuationSeparator" w:id="0">
    <w:p w14:paraId="095A83EF" w14:textId="77777777" w:rsidR="00AF1823" w:rsidRDefault="00AF1823" w:rsidP="00A329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3232A8" w14:textId="77777777" w:rsidR="00AF1823" w:rsidRDefault="00AF1823" w:rsidP="00A3296F">
      <w:r>
        <w:separator/>
      </w:r>
    </w:p>
  </w:footnote>
  <w:footnote w:type="continuationSeparator" w:id="0">
    <w:p w14:paraId="3C8FA23A" w14:textId="77777777" w:rsidR="00AF1823" w:rsidRDefault="00AF1823" w:rsidP="00A329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2CBA64E2"/>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D6F32C"/>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1648445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81148420"/>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DE44A34"/>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66BE261E"/>
    <w:lvl w:ilvl="0">
      <w:start w:val="1"/>
      <w:numFmt w:val="bullet"/>
      <w:lvlText w:val=""/>
      <w:lvlJc w:val="left"/>
      <w:pPr>
        <w:tabs>
          <w:tab w:val="num" w:pos="1492"/>
        </w:tabs>
        <w:ind w:left="1492" w:hanging="360"/>
      </w:pPr>
      <w:rPr>
        <w:rFonts w:ascii="Wingdings" w:hAnsi="Wingdings" w:hint="default"/>
      </w:rPr>
    </w:lvl>
  </w:abstractNum>
  <w:abstractNum w:abstractNumId="6" w15:restartNumberingAfterBreak="0">
    <w:nsid w:val="FFFFFF81"/>
    <w:multiLevelType w:val="singleLevel"/>
    <w:tmpl w:val="BD1A13BC"/>
    <w:lvl w:ilvl="0">
      <w:start w:val="1"/>
      <w:numFmt w:val="bullet"/>
      <w:lvlText w:val=""/>
      <w:lvlJc w:val="left"/>
      <w:pPr>
        <w:tabs>
          <w:tab w:val="num" w:pos="1209"/>
        </w:tabs>
        <w:ind w:left="1209" w:hanging="360"/>
      </w:pPr>
      <w:rPr>
        <w:rFonts w:ascii="Wingdings" w:hAnsi="Wingdings" w:hint="default"/>
      </w:rPr>
    </w:lvl>
  </w:abstractNum>
  <w:abstractNum w:abstractNumId="7" w15:restartNumberingAfterBreak="0">
    <w:nsid w:val="FFFFFF82"/>
    <w:multiLevelType w:val="singleLevel"/>
    <w:tmpl w:val="B37C40C4"/>
    <w:lvl w:ilvl="0">
      <w:start w:val="1"/>
      <w:numFmt w:val="bullet"/>
      <w:lvlText w:val=""/>
      <w:lvlJc w:val="left"/>
      <w:pPr>
        <w:tabs>
          <w:tab w:val="num" w:pos="926"/>
        </w:tabs>
        <w:ind w:left="926" w:hanging="360"/>
      </w:pPr>
      <w:rPr>
        <w:rFonts w:ascii="Wingdings" w:hAnsi="Wingdings" w:hint="default"/>
      </w:rPr>
    </w:lvl>
  </w:abstractNum>
  <w:abstractNum w:abstractNumId="8" w15:restartNumberingAfterBreak="0">
    <w:nsid w:val="FFFFFF83"/>
    <w:multiLevelType w:val="singleLevel"/>
    <w:tmpl w:val="9252F57E"/>
    <w:lvl w:ilvl="0">
      <w:start w:val="1"/>
      <w:numFmt w:val="bullet"/>
      <w:lvlText w:val=""/>
      <w:lvlJc w:val="left"/>
      <w:pPr>
        <w:tabs>
          <w:tab w:val="num" w:pos="643"/>
        </w:tabs>
        <w:ind w:left="643" w:hanging="360"/>
      </w:pPr>
      <w:rPr>
        <w:rFonts w:ascii="Wingdings" w:hAnsi="Wingdings" w:hint="default"/>
      </w:rPr>
    </w:lvl>
  </w:abstractNum>
  <w:abstractNum w:abstractNumId="9" w15:restartNumberingAfterBreak="0">
    <w:nsid w:val="FFFFFF88"/>
    <w:multiLevelType w:val="singleLevel"/>
    <w:tmpl w:val="BECABCF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45D68026"/>
    <w:lvl w:ilvl="0">
      <w:start w:val="1"/>
      <w:numFmt w:val="bullet"/>
      <w:lvlText w:val=""/>
      <w:lvlJc w:val="left"/>
      <w:pPr>
        <w:tabs>
          <w:tab w:val="num" w:pos="360"/>
        </w:tabs>
        <w:ind w:left="360" w:hanging="360"/>
      </w:pPr>
      <w:rPr>
        <w:rFonts w:ascii="Wingdings" w:hAnsi="Wingdings" w:hint="default"/>
      </w:rPr>
    </w:lvl>
  </w:abstractNum>
  <w:abstractNum w:abstractNumId="11" w15:restartNumberingAfterBreak="0">
    <w:nsid w:val="0CD15EFB"/>
    <w:multiLevelType w:val="hybridMultilevel"/>
    <w:tmpl w:val="D396A660"/>
    <w:lvl w:ilvl="0" w:tplc="1DD0FD58">
      <w:numFmt w:val="bullet"/>
      <w:lvlText w:val="-"/>
      <w:lvlJc w:val="left"/>
      <w:pPr>
        <w:ind w:left="720" w:hanging="360"/>
      </w:pPr>
      <w:rPr>
        <w:rFonts w:ascii="Calibri" w:eastAsiaTheme="minorEastAsia"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71BE4605"/>
    <w:multiLevelType w:val="hybridMultilevel"/>
    <w:tmpl w:val="6DBC4A74"/>
    <w:lvl w:ilvl="0" w:tplc="AD205070">
      <w:start w:val="1"/>
      <w:numFmt w:val="bullet"/>
      <w:lvlText w:val="-"/>
      <w:lvlJc w:val="left"/>
      <w:pPr>
        <w:ind w:left="1080" w:hanging="360"/>
      </w:pPr>
      <w:rPr>
        <w:rFonts w:ascii="Calibri" w:eastAsiaTheme="minorEastAsia" w:hAnsi="Calibri" w:cstheme="minorBidi" w:hint="default"/>
        <w:color w:val="auto"/>
        <w:sz w:val="24"/>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3" w15:restartNumberingAfterBreak="0">
    <w:nsid w:val="7D823725"/>
    <w:multiLevelType w:val="hybridMultilevel"/>
    <w:tmpl w:val="33AE049C"/>
    <w:lvl w:ilvl="0" w:tplc="25384CA2">
      <w:start w:val="1"/>
      <w:numFmt w:val="decimal"/>
      <w:lvlText w:val="%1."/>
      <w:lvlJc w:val="left"/>
      <w:pPr>
        <w:ind w:left="1080" w:hanging="360"/>
      </w:pPr>
      <w:rPr>
        <w:rFonts w:asciiTheme="minorHAnsi" w:eastAsiaTheme="minorEastAsia" w:hAnsiTheme="minorHAnsi" w:cstheme="minorBidi" w:hint="default"/>
        <w:color w:val="auto"/>
        <w:sz w:val="24"/>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3"/>
  </w:num>
  <w:num w:numId="13">
    <w:abstractNumId w:val="12"/>
  </w:num>
  <w:num w:numId="14">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onnor Goudie">
    <w15:presenceInfo w15:providerId="Windows Live" w15:userId="cdecaa37ca94b6cf"/>
  </w15:person>
  <w15:person w15:author="Thomas">
    <w15:presenceInfo w15:providerId="None" w15:userId="Thomas"/>
  </w15:person>
  <w15:person w15:author="Tyler Da Costa">
    <w15:presenceInfo w15:providerId="Windows Live" w15:userId="56a76e34577bab5d"/>
  </w15:person>
  <w15:person w15:author="Andrew">
    <w15:presenceInfo w15:providerId="None" w15:userId="Andrew"/>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4"/>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7072"/>
    <w:rsid w:val="0000463C"/>
    <w:rsid w:val="00041AE6"/>
    <w:rsid w:val="00043058"/>
    <w:rsid w:val="00072C3A"/>
    <w:rsid w:val="0007660E"/>
    <w:rsid w:val="0009599E"/>
    <w:rsid w:val="001B2325"/>
    <w:rsid w:val="001C6C4F"/>
    <w:rsid w:val="001F1873"/>
    <w:rsid w:val="002125FA"/>
    <w:rsid w:val="00231BAC"/>
    <w:rsid w:val="00242C03"/>
    <w:rsid w:val="00247E13"/>
    <w:rsid w:val="00265A20"/>
    <w:rsid w:val="002A339C"/>
    <w:rsid w:val="002A3ADC"/>
    <w:rsid w:val="002C3E59"/>
    <w:rsid w:val="003C5321"/>
    <w:rsid w:val="003E7975"/>
    <w:rsid w:val="004264A9"/>
    <w:rsid w:val="00496079"/>
    <w:rsid w:val="004C7CB8"/>
    <w:rsid w:val="00550C71"/>
    <w:rsid w:val="0056734E"/>
    <w:rsid w:val="0058005B"/>
    <w:rsid w:val="0060622A"/>
    <w:rsid w:val="006268EE"/>
    <w:rsid w:val="006473A3"/>
    <w:rsid w:val="0066287F"/>
    <w:rsid w:val="006D4D57"/>
    <w:rsid w:val="006F765E"/>
    <w:rsid w:val="00747464"/>
    <w:rsid w:val="007C037E"/>
    <w:rsid w:val="007F15C5"/>
    <w:rsid w:val="00827E99"/>
    <w:rsid w:val="008A7418"/>
    <w:rsid w:val="008E6B5C"/>
    <w:rsid w:val="008E7C45"/>
    <w:rsid w:val="008F7707"/>
    <w:rsid w:val="00927072"/>
    <w:rsid w:val="00952B9E"/>
    <w:rsid w:val="0097167A"/>
    <w:rsid w:val="00A02B67"/>
    <w:rsid w:val="00A03E81"/>
    <w:rsid w:val="00A3296F"/>
    <w:rsid w:val="00AC6610"/>
    <w:rsid w:val="00AF1823"/>
    <w:rsid w:val="00AF62BB"/>
    <w:rsid w:val="00BF710D"/>
    <w:rsid w:val="00C63D86"/>
    <w:rsid w:val="00C703D6"/>
    <w:rsid w:val="00CF4479"/>
    <w:rsid w:val="00D01EE5"/>
    <w:rsid w:val="00D04ABB"/>
    <w:rsid w:val="00D117C6"/>
    <w:rsid w:val="00D22004"/>
    <w:rsid w:val="00D233B2"/>
    <w:rsid w:val="00D258A7"/>
    <w:rsid w:val="00D37C9D"/>
    <w:rsid w:val="00D5696F"/>
    <w:rsid w:val="00D83F2F"/>
    <w:rsid w:val="00E47022"/>
    <w:rsid w:val="00E60C72"/>
    <w:rsid w:val="00E659E2"/>
    <w:rsid w:val="00E8358E"/>
    <w:rsid w:val="00E91893"/>
    <w:rsid w:val="00EF36EB"/>
    <w:rsid w:val="00F34805"/>
    <w:rsid w:val="00F50289"/>
    <w:rsid w:val="00F70040"/>
    <w:rsid w:val="00FC75A3"/>
    <w:rsid w:val="00FD3FF2"/>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A8798F7"/>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2707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27072"/>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27072"/>
    <w:pPr>
      <w:spacing w:before="100" w:beforeAutospacing="1" w:after="100" w:afterAutospacing="1"/>
    </w:pPr>
    <w:rPr>
      <w:rFonts w:ascii="Times New Roman" w:hAnsi="Times New Roman" w:cs="Times New Roman"/>
      <w:lang w:val="en-US" w:eastAsia="zh-CN"/>
    </w:rPr>
  </w:style>
  <w:style w:type="character" w:customStyle="1" w:styleId="apple-tab-span">
    <w:name w:val="apple-tab-span"/>
    <w:basedOn w:val="DefaultParagraphFont"/>
    <w:rsid w:val="00927072"/>
  </w:style>
  <w:style w:type="character" w:customStyle="1" w:styleId="Heading1Char">
    <w:name w:val="Heading 1 Char"/>
    <w:basedOn w:val="DefaultParagraphFont"/>
    <w:link w:val="Heading1"/>
    <w:uiPriority w:val="9"/>
    <w:rsid w:val="0092707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27072"/>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A3296F"/>
    <w:pPr>
      <w:tabs>
        <w:tab w:val="center" w:pos="4680"/>
        <w:tab w:val="right" w:pos="9360"/>
      </w:tabs>
    </w:pPr>
  </w:style>
  <w:style w:type="character" w:customStyle="1" w:styleId="HeaderChar">
    <w:name w:val="Header Char"/>
    <w:basedOn w:val="DefaultParagraphFont"/>
    <w:link w:val="Header"/>
    <w:uiPriority w:val="99"/>
    <w:rsid w:val="00A3296F"/>
  </w:style>
  <w:style w:type="paragraph" w:styleId="Footer">
    <w:name w:val="footer"/>
    <w:basedOn w:val="Normal"/>
    <w:link w:val="FooterChar"/>
    <w:uiPriority w:val="99"/>
    <w:unhideWhenUsed/>
    <w:rsid w:val="00A3296F"/>
    <w:pPr>
      <w:tabs>
        <w:tab w:val="center" w:pos="4680"/>
        <w:tab w:val="right" w:pos="9360"/>
      </w:tabs>
    </w:pPr>
  </w:style>
  <w:style w:type="character" w:customStyle="1" w:styleId="FooterChar">
    <w:name w:val="Footer Char"/>
    <w:basedOn w:val="DefaultParagraphFont"/>
    <w:link w:val="Footer"/>
    <w:uiPriority w:val="99"/>
    <w:rsid w:val="00A3296F"/>
  </w:style>
  <w:style w:type="paragraph" w:styleId="BalloonText">
    <w:name w:val="Balloon Text"/>
    <w:basedOn w:val="Normal"/>
    <w:link w:val="BalloonTextChar"/>
    <w:uiPriority w:val="99"/>
    <w:semiHidden/>
    <w:unhideWhenUsed/>
    <w:rsid w:val="00A3296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296F"/>
    <w:rPr>
      <w:rFonts w:ascii="Segoe UI" w:hAnsi="Segoe UI" w:cs="Segoe UI"/>
      <w:sz w:val="18"/>
      <w:szCs w:val="18"/>
    </w:rPr>
  </w:style>
  <w:style w:type="character" w:styleId="Hyperlink">
    <w:name w:val="Hyperlink"/>
    <w:basedOn w:val="DefaultParagraphFont"/>
    <w:uiPriority w:val="99"/>
    <w:unhideWhenUsed/>
    <w:rsid w:val="00D37C9D"/>
    <w:rPr>
      <w:color w:val="0563C1" w:themeColor="hyperlink"/>
      <w:u w:val="single"/>
    </w:rPr>
  </w:style>
  <w:style w:type="paragraph" w:styleId="ListParagraph">
    <w:name w:val="List Paragraph"/>
    <w:basedOn w:val="Normal"/>
    <w:uiPriority w:val="34"/>
    <w:qFormat/>
    <w:rsid w:val="00D233B2"/>
    <w:pPr>
      <w:ind w:left="720"/>
      <w:contextualSpacing/>
    </w:pPr>
  </w:style>
  <w:style w:type="character" w:styleId="FollowedHyperlink">
    <w:name w:val="FollowedHyperlink"/>
    <w:basedOn w:val="DefaultParagraphFont"/>
    <w:uiPriority w:val="99"/>
    <w:semiHidden/>
    <w:unhideWhenUsed/>
    <w:rsid w:val="008E7C45"/>
    <w:rPr>
      <w:color w:val="954F72" w:themeColor="followedHyperlink"/>
      <w:u w:val="single"/>
    </w:rPr>
  </w:style>
  <w:style w:type="paragraph" w:styleId="NoSpacing">
    <w:name w:val="No Spacing"/>
    <w:uiPriority w:val="1"/>
    <w:qFormat/>
    <w:rsid w:val="004264A9"/>
  </w:style>
  <w:style w:type="table" w:styleId="MediumList2-Accent1">
    <w:name w:val="Medium List 2 Accent 1"/>
    <w:basedOn w:val="TableNormal"/>
    <w:uiPriority w:val="66"/>
    <w:rsid w:val="00BF710D"/>
    <w:rPr>
      <w:rFonts w:asciiTheme="majorHAnsi" w:eastAsiaTheme="majorEastAsia" w:hAnsiTheme="majorHAnsi" w:cstheme="majorBidi"/>
      <w:color w:val="000000" w:themeColor="text1"/>
      <w:sz w:val="22"/>
      <w:szCs w:val="22"/>
      <w:lang w:val="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eGrid">
    <w:name w:val="Table Grid"/>
    <w:basedOn w:val="TableNormal"/>
    <w:uiPriority w:val="39"/>
    <w:rsid w:val="00BF71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9848084">
      <w:bodyDiv w:val="1"/>
      <w:marLeft w:val="0"/>
      <w:marRight w:val="0"/>
      <w:marTop w:val="0"/>
      <w:marBottom w:val="0"/>
      <w:divBdr>
        <w:top w:val="none" w:sz="0" w:space="0" w:color="auto"/>
        <w:left w:val="none" w:sz="0" w:space="0" w:color="auto"/>
        <w:bottom w:val="none" w:sz="0" w:space="0" w:color="auto"/>
        <w:right w:val="none" w:sz="0" w:space="0" w:color="auto"/>
      </w:divBdr>
    </w:div>
    <w:div w:id="1134369584">
      <w:bodyDiv w:val="1"/>
      <w:marLeft w:val="0"/>
      <w:marRight w:val="0"/>
      <w:marTop w:val="0"/>
      <w:marBottom w:val="0"/>
      <w:divBdr>
        <w:top w:val="none" w:sz="0" w:space="0" w:color="auto"/>
        <w:left w:val="none" w:sz="0" w:space="0" w:color="auto"/>
        <w:bottom w:val="none" w:sz="0" w:space="0" w:color="auto"/>
        <w:right w:val="none" w:sz="0" w:space="0" w:color="auto"/>
      </w:divBdr>
      <w:divsChild>
        <w:div w:id="522864487">
          <w:marLeft w:val="0"/>
          <w:marRight w:val="0"/>
          <w:marTop w:val="0"/>
          <w:marBottom w:val="0"/>
          <w:divBdr>
            <w:top w:val="none" w:sz="0" w:space="0" w:color="auto"/>
            <w:left w:val="none" w:sz="0" w:space="0" w:color="auto"/>
            <w:bottom w:val="none" w:sz="0" w:space="0" w:color="auto"/>
            <w:right w:val="none" w:sz="0" w:space="0" w:color="auto"/>
          </w:divBdr>
        </w:div>
        <w:div w:id="1226985322">
          <w:marLeft w:val="0"/>
          <w:marRight w:val="0"/>
          <w:marTop w:val="0"/>
          <w:marBottom w:val="0"/>
          <w:divBdr>
            <w:top w:val="none" w:sz="0" w:space="0" w:color="auto"/>
            <w:left w:val="none" w:sz="0" w:space="0" w:color="auto"/>
            <w:bottom w:val="none" w:sz="0" w:space="0" w:color="auto"/>
            <w:right w:val="none" w:sz="0" w:space="0" w:color="auto"/>
          </w:divBdr>
        </w:div>
        <w:div w:id="1069309391">
          <w:marLeft w:val="0"/>
          <w:marRight w:val="0"/>
          <w:marTop w:val="0"/>
          <w:marBottom w:val="0"/>
          <w:divBdr>
            <w:top w:val="none" w:sz="0" w:space="0" w:color="auto"/>
            <w:left w:val="none" w:sz="0" w:space="0" w:color="auto"/>
            <w:bottom w:val="none" w:sz="0" w:space="0" w:color="auto"/>
            <w:right w:val="none" w:sz="0" w:space="0" w:color="auto"/>
          </w:divBdr>
        </w:div>
        <w:div w:id="56436884">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jp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tm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F82DBD-7406-4EE8-8FCF-E3E7E9E3B4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TotalTime>
  <Pages>15</Pages>
  <Words>1781</Words>
  <Characters>10153</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Sheldon Lynn</dc:creator>
  <cp:keywords/>
  <dc:description/>
  <cp:lastModifiedBy>Connor Goudie</cp:lastModifiedBy>
  <cp:revision>4</cp:revision>
  <dcterms:created xsi:type="dcterms:W3CDTF">2016-03-06T22:47:00Z</dcterms:created>
  <dcterms:modified xsi:type="dcterms:W3CDTF">2016-03-07T01:17:00Z</dcterms:modified>
</cp:coreProperties>
</file>