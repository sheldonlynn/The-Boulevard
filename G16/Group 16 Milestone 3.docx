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6E4B7" w14:textId="7A67AFB2"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3</w:t>
        </w:r>
      </w:ins>
    </w:p>
    <w:p w14:paraId="112E2908" w14:textId="77777777" w:rsidR="00D233B2" w:rsidRDefault="00D233B2">
      <w:pPr>
        <w:rPr>
          <w:ins w:id="2" w:author="Connor Goudie" w:date="2016-02-12T20:20:00Z"/>
          <w:lang w:val="en-US" w:eastAsia="zh-CN"/>
        </w:rPr>
      </w:pPr>
    </w:p>
    <w:p w14:paraId="3903207C" w14:textId="77777777" w:rsidR="008E7C45" w:rsidRDefault="008E7C45" w:rsidP="008E7C45">
      <w:pPr>
        <w:rPr>
          <w:moveTo w:id="3" w:author="Tyler Da Costa" w:date="2016-02-15T03:48:00Z"/>
          <w:lang w:val="en-US" w:eastAsia="zh-CN"/>
        </w:rPr>
      </w:pPr>
      <w:moveToRangeStart w:id="4" w:author="Tyler Da Costa" w:date="2016-02-15T03:48:00Z" w:name="move443271420"/>
      <w:moveTo w:id="5" w:author="Tyler Da Costa" w:date="2016-02-15T03:48:00Z">
        <w:r>
          <w:rPr>
            <w:lang w:val="en-US" w:eastAsia="zh-CN"/>
          </w:rPr>
          <w:t xml:space="preserve">Appendix 1: </w:t>
        </w:r>
        <w:r>
          <w:rPr>
            <w:lang w:val="en-US" w:eastAsia="zh-CN"/>
          </w:rPr>
          <w:fldChar w:fldCharType="begin"/>
        </w:r>
        <w:r>
          <w:rPr>
            <w:lang w:val="en-US" w:eastAsia="zh-CN"/>
          </w:rPr>
          <w:instrText xml:space="preserve"> HYPERLINK  \l "_Appendix:_Milestone_1" </w:instrText>
        </w:r>
        <w:r>
          <w:rPr>
            <w:lang w:val="en-US" w:eastAsia="zh-CN"/>
          </w:rPr>
          <w:fldChar w:fldCharType="separate"/>
        </w:r>
        <w:r w:rsidRPr="007C037E">
          <w:rPr>
            <w:rStyle w:val="Hyperlink"/>
            <w:lang w:val="en-US" w:eastAsia="zh-CN"/>
          </w:rPr>
          <w:t>Milestone 1</w:t>
        </w:r>
        <w:r>
          <w:rPr>
            <w:lang w:val="en-US" w:eastAsia="zh-CN"/>
          </w:rPr>
          <w:fldChar w:fldCharType="end"/>
        </w:r>
      </w:moveTo>
    </w:p>
    <w:p w14:paraId="4B593997" w14:textId="48020B97" w:rsidR="008E7C45" w:rsidRDefault="008E7C45" w:rsidP="008E7C45">
      <w:pPr>
        <w:rPr>
          <w:ins w:id="6" w:author="Tyler Da Costa" w:date="2016-02-15T03:48:00Z"/>
          <w:lang w:val="en-US" w:eastAsia="zh-CN"/>
        </w:rPr>
      </w:pPr>
      <w:moveTo w:id="7" w:author="Tyler Da Costa" w:date="2016-02-15T03:48:00Z">
        <w:r>
          <w:rPr>
            <w:lang w:val="en-US" w:eastAsia="zh-CN"/>
          </w:rPr>
          <w:t xml:space="preserve">Appendix 2: </w:t>
        </w:r>
        <w:r>
          <w:rPr>
            <w:lang w:val="en-US" w:eastAsia="zh-CN"/>
          </w:rPr>
          <w:fldChar w:fldCharType="begin"/>
        </w:r>
        <w:r>
          <w:rPr>
            <w:lang w:val="en-US" w:eastAsia="zh-CN"/>
          </w:rPr>
          <w:instrText xml:space="preserve"> HYPERLINK  \l "_Appendix:_Milestone_2" </w:instrText>
        </w:r>
        <w:r>
          <w:rPr>
            <w:lang w:val="en-US" w:eastAsia="zh-CN"/>
          </w:rPr>
          <w:fldChar w:fldCharType="separate"/>
        </w:r>
        <w:r w:rsidRPr="007C037E">
          <w:rPr>
            <w:rStyle w:val="Hyperlink"/>
            <w:lang w:val="en-US" w:eastAsia="zh-CN"/>
          </w:rPr>
          <w:t>Milestone 2</w:t>
        </w:r>
        <w:r>
          <w:rPr>
            <w:lang w:val="en-US" w:eastAsia="zh-CN"/>
          </w:rPr>
          <w:fldChar w:fldCharType="end"/>
        </w:r>
      </w:moveTo>
      <w:moveToRangeEnd w:id="4"/>
    </w:p>
    <w:p w14:paraId="118371D5" w14:textId="77777777" w:rsidR="008E7C45" w:rsidRDefault="008E7C45" w:rsidP="008E7C45">
      <w:pPr>
        <w:rPr>
          <w:ins w:id="8" w:author="Tyler Da Costa" w:date="2016-02-15T03:48:00Z"/>
          <w:lang w:val="en-US" w:eastAsia="zh-CN"/>
        </w:rPr>
      </w:pPr>
    </w:p>
    <w:p w14:paraId="0E5E410B" w14:textId="7FE21597" w:rsidR="00D233B2" w:rsidRDefault="00D83F2F">
      <w:pPr>
        <w:rPr>
          <w:ins w:id="9" w:author="Connor Goudie" w:date="2016-02-12T20:24:00Z"/>
          <w:lang w:val="en-US" w:eastAsia="zh-CN"/>
        </w:rPr>
      </w:pPr>
      <w:ins w:id="10" w:author="Tyler Da Costa" w:date="2016-02-15T03:49:00Z">
        <w:r>
          <w:rPr>
            <w:lang w:val="en-US" w:eastAsia="zh-CN"/>
          </w:rPr>
          <w:fldChar w:fldCharType="begin"/>
        </w:r>
        <w:r>
          <w:rPr>
            <w:lang w:val="en-US" w:eastAsia="zh-CN"/>
          </w:rPr>
          <w:instrText xml:space="preserve"> HYPERLINK "</w:instrText>
        </w:r>
      </w:ins>
      <w:ins w:id="11" w:author="Connor Goudie" w:date="2016-02-12T20:20:00Z">
        <w:r w:rsidRPr="00D83F2F">
          <w:rPr>
            <w:rPrChange w:id="12" w:author="Tyler Da Costa" w:date="2016-02-15T03:49:00Z">
              <w:rPr>
                <w:rStyle w:val="Hyperlink"/>
                <w:lang w:val="en-US" w:eastAsia="zh-CN"/>
              </w:rPr>
            </w:rPrChange>
          </w:rPr>
          <w:instrText>https://</w:instrText>
        </w:r>
      </w:ins>
      <w:ins w:id="13" w:author="Connor Goudie" w:date="2016-02-12T20:22:00Z">
        <w:r w:rsidRPr="00D83F2F">
          <w:rPr>
            <w:rPrChange w:id="14" w:author="Tyler Da Costa" w:date="2016-02-15T03:49:00Z">
              <w:rPr>
                <w:rStyle w:val="Hyperlink"/>
                <w:lang w:val="en-US" w:eastAsia="zh-CN"/>
              </w:rPr>
            </w:rPrChange>
          </w:rPr>
          <w:instrText>students.bcitdev.com/A00</w:instrText>
        </w:r>
      </w:ins>
      <w:ins w:id="15" w:author="Tyler Da Costa" w:date="2016-02-15T03:49:00Z">
        <w:r w:rsidRPr="00D83F2F">
          <w:rPr>
            <w:rPrChange w:id="16" w:author="Tyler Da Costa" w:date="2016-02-15T03:49:00Z">
              <w:rPr>
                <w:rStyle w:val="Hyperlink"/>
                <w:lang w:val="en-US" w:eastAsia="zh-CN"/>
              </w:rPr>
            </w:rPrChange>
          </w:rPr>
          <w:instrText>850950</w:instrText>
        </w:r>
      </w:ins>
      <w:ins w:id="17" w:author="Thomas" w:date="2016-02-15T00:33:00Z">
        <w:r w:rsidRPr="00D83F2F">
          <w:rPr>
            <w:rPrChange w:id="18" w:author="Tyler Da Costa" w:date="2016-02-15T03:49:00Z">
              <w:rPr>
                <w:rStyle w:val="Hyperlink"/>
                <w:lang w:val="en-US" w:eastAsia="zh-CN"/>
              </w:rPr>
            </w:rPrChange>
          </w:rPr>
          <w:instrText>/G16/</w:instrText>
        </w:r>
      </w:ins>
      <w:ins w:id="19" w:author="Tyler Da Costa" w:date="2016-02-15T03:44:00Z">
        <w:r w:rsidRPr="00D83F2F">
          <w:rPr>
            <w:rPrChange w:id="20" w:author="Tyler Da Costa" w:date="2016-02-15T03:49:00Z">
              <w:rPr>
                <w:rStyle w:val="Hyperlink"/>
                <w:lang w:val="en-US" w:eastAsia="zh-CN"/>
              </w:rPr>
            </w:rPrChange>
          </w:rPr>
          <w:instrText>html</w:instrText>
        </w:r>
      </w:ins>
      <w:ins w:id="21" w:author="Thomas" w:date="2016-02-15T00:33:00Z">
        <w:r w:rsidRPr="00D83F2F">
          <w:rPr>
            <w:rPrChange w:id="22" w:author="Tyler Da Costa" w:date="2016-02-15T03:49:00Z">
              <w:rPr>
                <w:rStyle w:val="Hyperlink"/>
                <w:lang w:val="en-US" w:eastAsia="zh-CN"/>
              </w:rPr>
            </w:rPrChange>
          </w:rPr>
          <w:instrText>/index.html</w:instrText>
        </w:r>
      </w:ins>
      <w:ins w:id="23" w:author="Tyler Da Costa" w:date="2016-02-15T03:49:00Z">
        <w:r>
          <w:rPr>
            <w:lang w:val="en-US" w:eastAsia="zh-CN"/>
          </w:rPr>
          <w:instrText xml:space="preserve">" </w:instrText>
        </w:r>
        <w:r>
          <w:rPr>
            <w:lang w:val="en-US" w:eastAsia="zh-CN"/>
          </w:rPr>
          <w:fldChar w:fldCharType="separate"/>
        </w:r>
      </w:ins>
      <w:ins w:id="24" w:author="Connor Goudie" w:date="2016-02-12T20:20:00Z">
        <w:r w:rsidRPr="00E61197">
          <w:rPr>
            <w:rStyle w:val="Hyperlink"/>
            <w:lang w:val="en-US" w:eastAsia="zh-CN"/>
          </w:rPr>
          <w:t>https://</w:t>
        </w:r>
      </w:ins>
      <w:ins w:id="25" w:author="Connor Goudie" w:date="2016-02-12T20:22:00Z">
        <w:r w:rsidRPr="00E61197">
          <w:rPr>
            <w:rStyle w:val="Hyperlink"/>
            <w:lang w:val="en-US" w:eastAsia="zh-CN"/>
          </w:rPr>
          <w:t>students.bcitdev.com/A00</w:t>
        </w:r>
        <w:del w:id="26" w:author="Thomas" w:date="2016-02-15T00:33:00Z">
          <w:r w:rsidRPr="00E61197" w:rsidDel="0060622A">
            <w:rPr>
              <w:rStyle w:val="Hyperlink"/>
              <w:lang w:val="en-US" w:eastAsia="zh-CN"/>
            </w:rPr>
            <w:delText>850950/project/index.html</w:delText>
          </w:r>
        </w:del>
      </w:ins>
      <w:ins w:id="27" w:author="Tyler Da Costa" w:date="2016-02-15T03:49:00Z">
        <w:r w:rsidRPr="00E61197">
          <w:rPr>
            <w:rStyle w:val="Hyperlink"/>
            <w:lang w:val="en-US" w:eastAsia="zh-CN"/>
          </w:rPr>
          <w:t>850950</w:t>
        </w:r>
      </w:ins>
      <w:ins w:id="28" w:author="Thomas" w:date="2016-02-15T00:33:00Z">
        <w:del w:id="29" w:author="Tyler Da Costa" w:date="2016-02-15T03:48:00Z">
          <w:r w:rsidRPr="00E61197" w:rsidDel="00D83F2F">
            <w:rPr>
              <w:rStyle w:val="Hyperlink"/>
              <w:lang w:val="en-US" w:eastAsia="zh-CN"/>
            </w:rPr>
            <w:delText>944483</w:delText>
          </w:r>
        </w:del>
        <w:r w:rsidRPr="00E61197">
          <w:rPr>
            <w:rStyle w:val="Hyperlink"/>
            <w:lang w:val="en-US" w:eastAsia="zh-CN"/>
          </w:rPr>
          <w:t>/G16/</w:t>
        </w:r>
      </w:ins>
      <w:ins w:id="30" w:author="Tyler Da Costa" w:date="2016-02-15T03:44:00Z">
        <w:r w:rsidRPr="00E61197">
          <w:rPr>
            <w:rStyle w:val="Hyperlink"/>
            <w:lang w:val="en-US" w:eastAsia="zh-CN"/>
          </w:rPr>
          <w:t>html</w:t>
        </w:r>
      </w:ins>
      <w:ins w:id="31" w:author="Thomas" w:date="2016-02-15T00:33:00Z">
        <w:del w:id="32" w:author="Tyler Da Costa" w:date="2016-02-15T03:44:00Z">
          <w:r w:rsidRPr="00E61197" w:rsidDel="006473A3">
            <w:rPr>
              <w:rStyle w:val="Hyperlink"/>
              <w:lang w:val="en-US" w:eastAsia="zh-CN"/>
            </w:rPr>
            <w:delText>pages</w:delText>
          </w:r>
        </w:del>
        <w:r w:rsidRPr="00E61197">
          <w:rPr>
            <w:rStyle w:val="Hyperlink"/>
            <w:lang w:val="en-US" w:eastAsia="zh-CN"/>
          </w:rPr>
          <w:t>/index.html</w:t>
        </w:r>
      </w:ins>
      <w:ins w:id="33" w:author="Tyler Da Costa" w:date="2016-02-15T03:49:00Z">
        <w:r>
          <w:rPr>
            <w:lang w:val="en-US" w:eastAsia="zh-CN"/>
          </w:rPr>
          <w:fldChar w:fldCharType="end"/>
        </w:r>
      </w:ins>
    </w:p>
    <w:p w14:paraId="32B86266" w14:textId="77777777" w:rsidR="00D233B2" w:rsidRDefault="00D233B2">
      <w:pPr>
        <w:rPr>
          <w:ins w:id="34" w:author="Tyler Da Costa" w:date="2016-02-15T04:00:00Z"/>
          <w:lang w:val="en-US" w:eastAsia="zh-CN"/>
        </w:rPr>
      </w:pPr>
    </w:p>
    <w:p w14:paraId="0512250A" w14:textId="13913836" w:rsidR="0058005B" w:rsidRDefault="0058005B">
      <w:pPr>
        <w:rPr>
          <w:ins w:id="35" w:author="Tyler Da Costa" w:date="2016-02-15T04:00:00Z"/>
          <w:lang w:val="en-US" w:eastAsia="zh-CN"/>
        </w:rPr>
      </w:pPr>
      <w:ins w:id="36" w:author="Tyler Da Costa" w:date="2016-02-15T04:00:00Z">
        <w:r>
          <w:rPr>
            <w:lang w:val="en-US" w:eastAsia="zh-CN"/>
          </w:rPr>
          <w:t>Images are currently placeholders, and will change when we get pictures of menu items and the café itself.</w:t>
        </w:r>
        <w:bookmarkStart w:id="37" w:name="_GoBack"/>
        <w:bookmarkEnd w:id="37"/>
      </w:ins>
    </w:p>
    <w:p w14:paraId="2423A0F7" w14:textId="77777777" w:rsidR="0058005B" w:rsidRDefault="0058005B">
      <w:pPr>
        <w:rPr>
          <w:ins w:id="38" w:author="Connor Goudie" w:date="2016-02-12T20:24:00Z"/>
          <w:lang w:val="en-US" w:eastAsia="zh-CN"/>
        </w:rPr>
      </w:pPr>
    </w:p>
    <w:p w14:paraId="58A8C9D4" w14:textId="77777777" w:rsidR="00D233B2" w:rsidRDefault="00D233B2">
      <w:pPr>
        <w:rPr>
          <w:ins w:id="39" w:author="Connor Goudie" w:date="2016-02-12T20:27:00Z"/>
          <w:lang w:val="en-US" w:eastAsia="zh-CN"/>
        </w:rPr>
      </w:pPr>
      <w:ins w:id="40" w:author="Connor Goudie" w:date="2016-02-12T20:26:00Z">
        <w:r>
          <w:rPr>
            <w:lang w:val="en-US" w:eastAsia="zh-CN"/>
          </w:rPr>
          <w:t>Items completed in this mil</w:t>
        </w:r>
      </w:ins>
      <w:ins w:id="41"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42" w:author="Connor Goudie" w:date="2016-02-12T20:27:00Z"/>
          <w:rFonts w:asciiTheme="majorHAnsi" w:eastAsiaTheme="majorEastAsia" w:hAnsiTheme="majorHAnsi" w:cstheme="majorBidi"/>
          <w:color w:val="2E74B5" w:themeColor="accent1" w:themeShade="BF"/>
          <w:sz w:val="32"/>
          <w:szCs w:val="32"/>
          <w:lang w:val="en-US" w:eastAsia="zh-CN"/>
          <w:rPrChange w:id="43" w:author="Connor Goudie" w:date="2016-02-12T20:27:00Z">
            <w:rPr>
              <w:ins w:id="44" w:author="Connor Goudie" w:date="2016-02-12T20:27:00Z"/>
              <w:lang w:val="en-US" w:eastAsia="zh-CN"/>
            </w:rPr>
          </w:rPrChange>
        </w:rPr>
        <w:pPrChange w:id="45" w:author="Connor Goudie" w:date="2016-02-12T20:27:00Z">
          <w:pPr/>
        </w:pPrChange>
      </w:pPr>
      <w:ins w:id="46"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47" w:author="Connor Goudie" w:date="2016-02-12T20:28:00Z"/>
          <w:rFonts w:asciiTheme="majorHAnsi" w:eastAsiaTheme="majorEastAsia" w:hAnsiTheme="majorHAnsi" w:cstheme="majorBidi"/>
          <w:color w:val="2E74B5" w:themeColor="accent1" w:themeShade="BF"/>
          <w:sz w:val="32"/>
          <w:szCs w:val="32"/>
          <w:lang w:val="en-US" w:eastAsia="zh-CN"/>
          <w:rPrChange w:id="48" w:author="Connor Goudie" w:date="2016-02-12T20:28:00Z">
            <w:rPr>
              <w:ins w:id="49" w:author="Connor Goudie" w:date="2016-02-12T20:28:00Z"/>
              <w:lang w:val="en-US" w:eastAsia="zh-CN"/>
            </w:rPr>
          </w:rPrChange>
        </w:rPr>
        <w:pPrChange w:id="50" w:author="Connor Goudie" w:date="2016-02-12T20:27:00Z">
          <w:pPr/>
        </w:pPrChange>
      </w:pPr>
      <w:ins w:id="51"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52" w:author="Connor Goudie" w:date="2016-02-12T20:28:00Z"/>
          <w:rFonts w:asciiTheme="majorHAnsi" w:eastAsiaTheme="majorEastAsia" w:hAnsiTheme="majorHAnsi" w:cstheme="majorBidi"/>
          <w:color w:val="2E74B5" w:themeColor="accent1" w:themeShade="BF"/>
          <w:sz w:val="32"/>
          <w:szCs w:val="32"/>
          <w:lang w:val="en-US" w:eastAsia="zh-CN"/>
          <w:rPrChange w:id="53" w:author="Connor Goudie" w:date="2016-02-12T20:28:00Z">
            <w:rPr>
              <w:ins w:id="54" w:author="Connor Goudie" w:date="2016-02-12T20:28:00Z"/>
              <w:lang w:val="en-US" w:eastAsia="zh-CN"/>
            </w:rPr>
          </w:rPrChange>
        </w:rPr>
        <w:pPrChange w:id="55" w:author="Connor Goudie" w:date="2016-02-12T20:27:00Z">
          <w:pPr/>
        </w:pPrChange>
      </w:pPr>
      <w:ins w:id="56"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57" w:author="Connor Goudie" w:date="2016-02-12T20:28:00Z"/>
          <w:rFonts w:asciiTheme="majorHAnsi" w:eastAsiaTheme="majorEastAsia" w:hAnsiTheme="majorHAnsi" w:cstheme="majorBidi"/>
          <w:color w:val="2E74B5" w:themeColor="accent1" w:themeShade="BF"/>
          <w:sz w:val="32"/>
          <w:szCs w:val="32"/>
          <w:lang w:val="en-US" w:eastAsia="zh-CN"/>
          <w:rPrChange w:id="58" w:author="Connor Goudie" w:date="2016-02-12T20:28:00Z">
            <w:rPr>
              <w:ins w:id="59" w:author="Connor Goudie" w:date="2016-02-12T20:28:00Z"/>
              <w:lang w:val="en-US" w:eastAsia="zh-CN"/>
            </w:rPr>
          </w:rPrChange>
        </w:rPr>
        <w:pPrChange w:id="60" w:author="Connor Goudie" w:date="2016-02-12T20:27:00Z">
          <w:pPr/>
        </w:pPrChange>
      </w:pPr>
      <w:ins w:id="61"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62" w:author="Connor Goudie" w:date="2016-02-12T20:28:00Z"/>
          <w:rFonts w:asciiTheme="majorHAnsi" w:eastAsiaTheme="majorEastAsia" w:hAnsiTheme="majorHAnsi" w:cstheme="majorBidi"/>
          <w:color w:val="2E74B5" w:themeColor="accent1" w:themeShade="BF"/>
          <w:sz w:val="32"/>
          <w:szCs w:val="32"/>
          <w:lang w:val="en-US" w:eastAsia="zh-CN"/>
          <w:rPrChange w:id="63" w:author="Connor Goudie" w:date="2016-02-12T20:28:00Z">
            <w:rPr>
              <w:ins w:id="64" w:author="Connor Goudie" w:date="2016-02-12T20:28:00Z"/>
              <w:lang w:val="en-US" w:eastAsia="zh-CN"/>
            </w:rPr>
          </w:rPrChange>
        </w:rPr>
        <w:pPrChange w:id="65" w:author="Connor Goudie" w:date="2016-02-12T20:27:00Z">
          <w:pPr/>
        </w:pPrChange>
      </w:pPr>
      <w:ins w:id="66"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67" w:author="Connor Goudie" w:date="2016-02-12T20:28:00Z"/>
          <w:rFonts w:asciiTheme="majorHAnsi" w:eastAsiaTheme="majorEastAsia" w:hAnsiTheme="majorHAnsi" w:cstheme="majorBidi"/>
          <w:color w:val="2E74B5" w:themeColor="accent1" w:themeShade="BF"/>
          <w:sz w:val="32"/>
          <w:szCs w:val="32"/>
          <w:lang w:val="en-US" w:eastAsia="zh-CN"/>
          <w:rPrChange w:id="68" w:author="Connor Goudie" w:date="2016-02-12T20:28:00Z">
            <w:rPr>
              <w:ins w:id="69" w:author="Connor Goudie" w:date="2016-02-12T20:28:00Z"/>
              <w:lang w:val="en-US" w:eastAsia="zh-CN"/>
            </w:rPr>
          </w:rPrChange>
        </w:rPr>
        <w:pPrChange w:id="70" w:author="Connor Goudie" w:date="2016-02-12T20:27:00Z">
          <w:pPr/>
        </w:pPrChange>
      </w:pPr>
      <w:ins w:id="71" w:author="Connor Goudie" w:date="2016-02-12T20:28:00Z">
        <w:r>
          <w:rPr>
            <w:lang w:val="en-US" w:eastAsia="zh-CN"/>
          </w:rPr>
          <w:t>Contact page</w:t>
        </w:r>
      </w:ins>
    </w:p>
    <w:p w14:paraId="7BE928D2" w14:textId="77777777" w:rsidR="00F50289" w:rsidRPr="00F50289" w:rsidRDefault="00F50289">
      <w:pPr>
        <w:pStyle w:val="ListParagraph"/>
        <w:numPr>
          <w:ilvl w:val="0"/>
          <w:numId w:val="13"/>
        </w:numPr>
        <w:rPr>
          <w:ins w:id="72" w:author="Connor Goudie" w:date="2016-02-12T20:32:00Z"/>
          <w:rFonts w:asciiTheme="majorHAnsi" w:eastAsiaTheme="majorEastAsia" w:hAnsiTheme="majorHAnsi" w:cstheme="majorBidi"/>
          <w:color w:val="2E74B5" w:themeColor="accent1" w:themeShade="BF"/>
          <w:sz w:val="32"/>
          <w:szCs w:val="32"/>
          <w:lang w:val="en-US" w:eastAsia="zh-CN"/>
          <w:rPrChange w:id="73" w:author="Connor Goudie" w:date="2016-02-12T20:32:00Z">
            <w:rPr>
              <w:ins w:id="74" w:author="Connor Goudie" w:date="2016-02-12T20:32:00Z"/>
              <w:lang w:val="en-US" w:eastAsia="zh-CN"/>
            </w:rPr>
          </w:rPrChange>
        </w:rPr>
        <w:pPrChange w:id="75" w:author="Connor Goudie" w:date="2016-02-12T20:27:00Z">
          <w:pPr/>
        </w:pPrChange>
      </w:pPr>
      <w:ins w:id="76" w:author="Connor Goudie" w:date="2016-02-12T20:28:00Z">
        <w:r>
          <w:rPr>
            <w:lang w:val="en-US" w:eastAsia="zh-CN"/>
          </w:rPr>
          <w:t>Site map</w:t>
        </w:r>
      </w:ins>
    </w:p>
    <w:p w14:paraId="184A553F" w14:textId="54CB764F" w:rsidR="008E6B5C" w:rsidDel="00CF4479" w:rsidRDefault="00F50289">
      <w:pPr>
        <w:rPr>
          <w:ins w:id="77" w:author="Connor Goudie" w:date="2016-02-12T20:43:00Z"/>
          <w:del w:id="78" w:author="Tyler Da Costa" w:date="2016-02-15T03:43:00Z"/>
          <w:lang w:val="en-US" w:eastAsia="zh-CN"/>
        </w:rPr>
      </w:pPr>
      <w:ins w:id="79" w:author="Connor Goudie" w:date="2016-02-12T20:32:00Z">
        <w:r>
          <w:rPr>
            <w:lang w:val="en-US" w:eastAsia="zh-CN"/>
          </w:rPr>
          <w:t>Issues our group had building the website</w:t>
        </w:r>
      </w:ins>
      <w:ins w:id="80" w:author="Connor Goudie" w:date="2016-02-12T20:33:00Z">
        <w:r>
          <w:rPr>
            <w:lang w:val="en-US" w:eastAsia="zh-CN"/>
          </w:rPr>
          <w:t xml:space="preserve"> included: </w:t>
        </w:r>
      </w:ins>
      <w:ins w:id="81" w:author="Connor Goudie" w:date="2016-02-12T20:34:00Z">
        <w:r>
          <w:rPr>
            <w:lang w:val="en-US" w:eastAsia="zh-CN"/>
          </w:rPr>
          <w:t>building a fluid and responsive design,</w:t>
        </w:r>
        <w:r w:rsidR="00D04ABB">
          <w:rPr>
            <w:lang w:val="en-US" w:eastAsia="zh-CN"/>
          </w:rPr>
          <w:t xml:space="preserve"> </w:t>
        </w:r>
      </w:ins>
      <w:ins w:id="82" w:author="Connor Goudie" w:date="2016-02-12T20:38:00Z">
        <w:r w:rsidR="008E6B5C">
          <w:rPr>
            <w:lang w:val="en-US" w:eastAsia="zh-CN"/>
          </w:rPr>
          <w:t xml:space="preserve">designing the base </w:t>
        </w:r>
        <w:del w:id="83" w:author="Thomas" w:date="2016-02-14T22:38:00Z">
          <w:r w:rsidR="008E6B5C" w:rsidDel="00072C3A">
            <w:rPr>
              <w:lang w:val="en-US" w:eastAsia="zh-CN"/>
            </w:rPr>
            <w:delText>css</w:delText>
          </w:r>
        </w:del>
      </w:ins>
      <w:ins w:id="84" w:author="Thomas" w:date="2016-02-14T22:38:00Z">
        <w:r w:rsidR="00072C3A">
          <w:rPr>
            <w:lang w:val="en-US" w:eastAsia="zh-CN"/>
          </w:rPr>
          <w:t>CSS</w:t>
        </w:r>
      </w:ins>
      <w:ins w:id="85" w:author="Connor Goudie" w:date="2016-02-12T20:38:00Z">
        <w:r w:rsidR="00D04ABB">
          <w:rPr>
            <w:lang w:val="en-US" w:eastAsia="zh-CN"/>
          </w:rPr>
          <w:t xml:space="preserve"> for the</w:t>
        </w:r>
        <w:r w:rsidR="008E6B5C">
          <w:rPr>
            <w:lang w:val="en-US" w:eastAsia="zh-CN"/>
          </w:rPr>
          <w:t xml:space="preserve"> nav</w:t>
        </w:r>
      </w:ins>
      <w:ins w:id="86" w:author="Connor Goudie" w:date="2016-02-12T21:57:00Z">
        <w:r w:rsidR="00D04ABB">
          <w:rPr>
            <w:lang w:val="en-US" w:eastAsia="zh-CN"/>
          </w:rPr>
          <w:t>igation bar</w:t>
        </w:r>
      </w:ins>
      <w:ins w:id="87" w:author="Connor Goudie" w:date="2016-02-12T20:38:00Z">
        <w:r w:rsidR="008E6B5C">
          <w:rPr>
            <w:lang w:val="en-US" w:eastAsia="zh-CN"/>
          </w:rPr>
          <w:t xml:space="preserve"> and foote</w:t>
        </w:r>
        <w:r w:rsidR="00D04ABB">
          <w:rPr>
            <w:lang w:val="en-US" w:eastAsia="zh-CN"/>
          </w:rPr>
          <w:t>r before working on other pages</w:t>
        </w:r>
      </w:ins>
      <w:ins w:id="88" w:author="Connor Goudie" w:date="2016-02-12T21:52:00Z">
        <w:r w:rsidR="00D04ABB">
          <w:rPr>
            <w:lang w:val="en-US" w:eastAsia="zh-CN"/>
          </w:rPr>
          <w:t>, wrapper was not filling the entire page</w:t>
        </w:r>
      </w:ins>
      <w:ins w:id="89" w:author="Connor Goudie" w:date="2016-02-12T21:53:00Z">
        <w:r w:rsidR="00D04ABB">
          <w:rPr>
            <w:lang w:val="en-US" w:eastAsia="zh-CN"/>
          </w:rPr>
          <w:t xml:space="preserve"> leaving large amounts of blank space on pages with less</w:t>
        </w:r>
      </w:ins>
      <w:ins w:id="90" w:author="Connor Goudie" w:date="2016-02-12T21:55:00Z">
        <w:r w:rsidR="00D04ABB">
          <w:rPr>
            <w:lang w:val="en-US" w:eastAsia="zh-CN"/>
          </w:rPr>
          <w:t xml:space="preserve"> content</w:t>
        </w:r>
      </w:ins>
      <w:ins w:id="91" w:author="Tyler Da Costa" w:date="2016-02-15T03:44:00Z">
        <w:r w:rsidR="00C703D6">
          <w:rPr>
            <w:lang w:val="en-US" w:eastAsia="zh-CN"/>
          </w:rPr>
          <w:t>.</w:t>
        </w:r>
      </w:ins>
      <w:ins w:id="92" w:author="Connor Goudie" w:date="2016-02-12T21:55:00Z">
        <w:del w:id="93" w:author="Tyler Da Costa" w:date="2016-02-15T03:44:00Z">
          <w:r w:rsidR="00D04ABB" w:rsidDel="00C703D6">
            <w:rPr>
              <w:lang w:val="en-US" w:eastAsia="zh-CN"/>
            </w:rPr>
            <w:delText xml:space="preserve"> </w:delText>
          </w:r>
        </w:del>
      </w:ins>
      <w:ins w:id="94" w:author="Connor Goudie" w:date="2016-02-12T21:57:00Z">
        <w:del w:id="95" w:author="Tyler Da Costa" w:date="2016-02-15T03:44:00Z">
          <w:r w:rsidR="00D04ABB" w:rsidDel="00C703D6">
            <w:rPr>
              <w:lang w:val="en-US" w:eastAsia="zh-CN"/>
            </w:rPr>
            <w:delText xml:space="preserve"> </w:delText>
          </w:r>
        </w:del>
      </w:ins>
    </w:p>
    <w:p w14:paraId="18DDDAFF" w14:textId="524E3EC3" w:rsidR="008E6B5C" w:rsidDel="00CF4479" w:rsidRDefault="008E6B5C">
      <w:pPr>
        <w:rPr>
          <w:ins w:id="96" w:author="Connor Goudie" w:date="2016-02-12T21:50:00Z"/>
          <w:del w:id="97" w:author="Tyler Da Costa" w:date="2016-02-15T03:43:00Z"/>
          <w:lang w:val="en-US" w:eastAsia="zh-CN"/>
        </w:rPr>
      </w:pPr>
    </w:p>
    <w:p w14:paraId="1ECAAA4A" w14:textId="77B68556" w:rsidR="00D04ABB" w:rsidRDefault="00D04ABB">
      <w:pPr>
        <w:rPr>
          <w:ins w:id="98" w:author="Connor Goudie" w:date="2016-02-12T21:50:00Z"/>
          <w:lang w:val="en-US" w:eastAsia="zh-CN"/>
        </w:rPr>
      </w:pPr>
      <w:ins w:id="99" w:author="Connor Goudie" w:date="2016-02-12T21:50:00Z">
        <w:del w:id="100" w:author="Tyler Da Costa" w:date="2016-02-15T03:43:00Z">
          <w:r w:rsidDel="00CF4479">
            <w:rPr>
              <w:lang w:val="en-US" w:eastAsia="zh-CN"/>
            </w:rPr>
            <w:delText>Withstanding issues:</w:delText>
          </w:r>
        </w:del>
      </w:ins>
    </w:p>
    <w:p w14:paraId="4D7D12FC" w14:textId="77777777" w:rsidR="00D04ABB" w:rsidRDefault="00D04ABB">
      <w:pPr>
        <w:rPr>
          <w:ins w:id="101" w:author="Connor Goudie" w:date="2016-02-12T20:43:00Z"/>
          <w:lang w:val="en-US" w:eastAsia="zh-CN"/>
        </w:rPr>
      </w:pPr>
    </w:p>
    <w:p w14:paraId="57B2AB20" w14:textId="77777777" w:rsidR="001B2325" w:rsidRDefault="008E6B5C">
      <w:pPr>
        <w:rPr>
          <w:ins w:id="102" w:author="Thomas" w:date="2016-02-14T22:51:00Z"/>
          <w:lang w:val="en-US" w:eastAsia="zh-CN"/>
        </w:rPr>
      </w:pPr>
      <w:ins w:id="103" w:author="Connor Goudie" w:date="2016-02-12T20:43:00Z">
        <w:r>
          <w:rPr>
            <w:lang w:val="en-US" w:eastAsia="zh-CN"/>
          </w:rPr>
          <w:t>No major changes from milestone 1 or 2.</w:t>
        </w:r>
      </w:ins>
    </w:p>
    <w:p w14:paraId="191811D0" w14:textId="77777777" w:rsidR="002C3E59" w:rsidDel="00CF4479" w:rsidRDefault="002C3E59">
      <w:pPr>
        <w:rPr>
          <w:ins w:id="104" w:author="Thomas" w:date="2016-02-14T22:51:00Z"/>
          <w:del w:id="105" w:author="Tyler Da Costa" w:date="2016-02-15T03:43:00Z"/>
          <w:lang w:val="en-US" w:eastAsia="zh-CN"/>
        </w:rPr>
      </w:pPr>
    </w:p>
    <w:p w14:paraId="4B70273D" w14:textId="36BAD638" w:rsidR="002C3E59" w:rsidDel="00CF4479" w:rsidRDefault="0097167A">
      <w:pPr>
        <w:rPr>
          <w:ins w:id="106" w:author="Thomas" w:date="2016-02-14T22:38:00Z"/>
          <w:del w:id="107" w:author="Tyler Da Costa" w:date="2016-02-15T03:43:00Z"/>
          <w:lang w:val="en-US" w:eastAsia="zh-CN"/>
        </w:rPr>
      </w:pPr>
      <w:ins w:id="108" w:author="Thomas" w:date="2016-02-14T22:52:00Z">
        <w:del w:id="109" w:author="Tyler Da Costa" w:date="2016-02-15T03:43:00Z">
          <w:r w:rsidDel="00CF4479">
            <w:rPr>
              <w:lang w:val="en-US" w:eastAsia="zh-CN"/>
            </w:rPr>
            <w:delText>Begun testing</w:delText>
          </w:r>
        </w:del>
      </w:ins>
      <w:ins w:id="110" w:author="Thomas" w:date="2016-02-14T22:51:00Z">
        <w:del w:id="111" w:author="Tyler Da Costa" w:date="2016-02-15T03:43:00Z">
          <w:r w:rsidR="002C3E59" w:rsidDel="00CF4479">
            <w:rPr>
              <w:lang w:val="en-US" w:eastAsia="zh-CN"/>
            </w:rPr>
            <w:delText xml:space="preserve"> of </w:delText>
          </w:r>
        </w:del>
      </w:ins>
      <w:ins w:id="112" w:author="Thomas" w:date="2016-02-15T00:33:00Z">
        <w:del w:id="113" w:author="Tyler Da Costa" w:date="2016-02-15T03:43:00Z">
          <w:r w:rsidR="0060622A" w:rsidDel="00CF4479">
            <w:rPr>
              <w:lang w:val="en-US" w:eastAsia="zh-CN"/>
            </w:rPr>
            <w:delText>J</w:delText>
          </w:r>
        </w:del>
      </w:ins>
      <w:ins w:id="114" w:author="Thomas" w:date="2016-02-14T22:51:00Z">
        <w:del w:id="115" w:author="Tyler Da Costa" w:date="2016-02-15T03:43:00Z">
          <w:r w:rsidR="002C3E59" w:rsidDel="00CF4479">
            <w:rPr>
              <w:lang w:val="en-US" w:eastAsia="zh-CN"/>
            </w:rPr>
            <w:delText xml:space="preserve">avascript </w:delText>
          </w:r>
          <w:r w:rsidDel="00CF4479">
            <w:rPr>
              <w:lang w:val="en-US" w:eastAsia="zh-CN"/>
            </w:rPr>
            <w:delText xml:space="preserve">for adding a Google Map to </w:delText>
          </w:r>
        </w:del>
      </w:ins>
      <w:ins w:id="116" w:author="Thomas" w:date="2016-02-14T22:52:00Z">
        <w:del w:id="117" w:author="Tyler Da Costa" w:date="2016-02-15T03:43:00Z">
          <w:r w:rsidDel="00CF4479">
            <w:rPr>
              <w:lang w:val="en-US" w:eastAsia="zh-CN"/>
            </w:rPr>
            <w:delText>the contact page.</w:delText>
          </w:r>
        </w:del>
      </w:ins>
    </w:p>
    <w:p w14:paraId="5BFD132D" w14:textId="2C034005" w:rsidR="001B2325" w:rsidRDefault="001B2325">
      <w:pPr>
        <w:rPr>
          <w:ins w:id="118" w:author="Thomas" w:date="2016-02-14T22:44:00Z"/>
          <w:lang w:val="en-US" w:eastAsia="zh-CN"/>
        </w:rPr>
      </w:pPr>
      <w:ins w:id="119" w:author="Thomas" w:date="2016-02-14T22:38:00Z">
        <w:r>
          <w:rPr>
            <w:lang w:val="en-US" w:eastAsia="zh-CN"/>
          </w:rPr>
          <w:br w:type="page"/>
        </w:r>
      </w:ins>
      <w:ins w:id="120" w:author="Thomas" w:date="2016-02-14T22:41:00Z">
        <w:r>
          <w:rPr>
            <w:lang w:val="en-US" w:eastAsia="zh-CN"/>
          </w:rPr>
          <w:lastRenderedPageBreak/>
          <w:t xml:space="preserve">This is a screenshot of </w:t>
        </w:r>
      </w:ins>
      <w:ins w:id="121" w:author="Thomas" w:date="2016-02-14T22:42:00Z">
        <w:r>
          <w:rPr>
            <w:lang w:val="en-US" w:eastAsia="zh-CN"/>
          </w:rPr>
          <w:t>our home page (index).</w:t>
        </w:r>
      </w:ins>
    </w:p>
    <w:p w14:paraId="13BBD7C9" w14:textId="50E5BFAF" w:rsidR="001B2325" w:rsidRDefault="001B2325">
      <w:pPr>
        <w:rPr>
          <w:ins w:id="122" w:author="Thomas" w:date="2016-02-14T22:42:00Z"/>
          <w:lang w:val="en-US" w:eastAsia="zh-CN"/>
        </w:rPr>
      </w:pPr>
      <w:ins w:id="123"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124" w:author="Thomas" w:date="2016-02-14T22:42:00Z"/>
          <w:lang w:val="en-US" w:eastAsia="zh-CN"/>
        </w:rPr>
      </w:pPr>
    </w:p>
    <w:p w14:paraId="34368E70" w14:textId="77777777" w:rsidR="001B2325" w:rsidRDefault="001B2325" w:rsidP="001B2325">
      <w:pPr>
        <w:rPr>
          <w:ins w:id="125" w:author="Thomas" w:date="2016-02-14T22:42:00Z"/>
          <w:lang w:val="en-US" w:eastAsia="zh-CN"/>
        </w:rPr>
      </w:pPr>
    </w:p>
    <w:p w14:paraId="1BB3159D" w14:textId="77777777" w:rsidR="001B2325" w:rsidRDefault="001B2325" w:rsidP="001B2325">
      <w:pPr>
        <w:rPr>
          <w:ins w:id="126" w:author="Thomas" w:date="2016-02-14T22:42:00Z"/>
          <w:lang w:val="en-US" w:eastAsia="zh-CN"/>
        </w:rPr>
      </w:pPr>
      <w:ins w:id="127"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128" w:author="Thomas" w:date="2016-02-14T22:42:00Z"/>
          <w:lang w:val="en-US" w:eastAsia="zh-CN"/>
        </w:rPr>
      </w:pPr>
      <w:ins w:id="129"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130" w:author="Thomas" w:date="2016-02-14T22:42:00Z"/>
          <w:lang w:val="en-US" w:eastAsia="zh-CN"/>
        </w:rPr>
      </w:pPr>
      <w:ins w:id="131" w:author="Thomas" w:date="2016-02-14T22:42:00Z">
        <w:r>
          <w:rPr>
            <w:lang w:val="en-US" w:eastAsia="zh-CN"/>
          </w:rPr>
          <w:br w:type="page"/>
        </w:r>
      </w:ins>
    </w:p>
    <w:p w14:paraId="5C7E4EE5" w14:textId="0D8A539D" w:rsidR="001B2325" w:rsidRDefault="001B2325">
      <w:pPr>
        <w:rPr>
          <w:ins w:id="132" w:author="Thomas" w:date="2016-02-14T22:38:00Z"/>
          <w:lang w:val="en-US" w:eastAsia="zh-CN"/>
        </w:rPr>
      </w:pPr>
      <w:ins w:id="133" w:author="Thomas" w:date="2016-02-14T22:40:00Z">
        <w:r>
          <w:rPr>
            <w:lang w:val="en-US" w:eastAsia="zh-CN"/>
          </w:rPr>
          <w:lastRenderedPageBreak/>
          <w:t>This is a screenshot of our base.css</w:t>
        </w:r>
      </w:ins>
      <w:ins w:id="134" w:author="Thomas" w:date="2016-02-14T22:41:00Z">
        <w:r>
          <w:rPr>
            <w:lang w:val="en-US" w:eastAsia="zh-CN"/>
          </w:rPr>
          <w:t xml:space="preserve"> file</w:t>
        </w:r>
      </w:ins>
      <w:ins w:id="135" w:author="Thomas" w:date="2016-02-14T22:40:00Z">
        <w:r>
          <w:rPr>
            <w:lang w:val="en-US" w:eastAsia="zh-CN"/>
          </w:rPr>
          <w:t>.</w:t>
        </w:r>
      </w:ins>
    </w:p>
    <w:p w14:paraId="4341881E" w14:textId="77777777" w:rsidR="001B2325" w:rsidRDefault="001B2325">
      <w:pPr>
        <w:rPr>
          <w:ins w:id="136" w:author="Thomas" w:date="2016-02-14T22:39:00Z"/>
          <w:lang w:val="en-US" w:eastAsia="zh-CN"/>
        </w:rPr>
      </w:pPr>
      <w:ins w:id="137"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138" w:author="Thomas" w:date="2016-02-14T22:39:00Z"/>
          <w:lang w:val="en-US" w:eastAsia="zh-CN"/>
        </w:rPr>
      </w:pPr>
    </w:p>
    <w:p w14:paraId="47550C4C" w14:textId="77777777" w:rsidR="001B2325" w:rsidRDefault="001B2325">
      <w:pPr>
        <w:rPr>
          <w:ins w:id="139" w:author="Thomas" w:date="2016-02-14T22:44:00Z"/>
          <w:lang w:val="en-US" w:eastAsia="zh-CN"/>
        </w:rPr>
      </w:pPr>
      <w:ins w:id="140" w:author="Thomas" w:date="2016-02-14T22:44:00Z">
        <w:r>
          <w:rPr>
            <w:lang w:val="en-US" w:eastAsia="zh-CN"/>
          </w:rPr>
          <w:br w:type="page"/>
        </w:r>
      </w:ins>
    </w:p>
    <w:p w14:paraId="0BEB8F58" w14:textId="6030B322" w:rsidR="001B2325" w:rsidRDefault="001B2325">
      <w:pPr>
        <w:rPr>
          <w:ins w:id="141" w:author="Thomas" w:date="2016-02-14T22:39:00Z"/>
          <w:lang w:val="en-US" w:eastAsia="zh-CN"/>
        </w:rPr>
      </w:pPr>
      <w:ins w:id="142" w:author="Thomas" w:date="2016-02-14T22:39:00Z">
        <w:r>
          <w:rPr>
            <w:lang w:val="en-US" w:eastAsia="zh-CN"/>
          </w:rPr>
          <w:lastRenderedPageBreak/>
          <w:t>Here is our use of a form on our website:</w:t>
        </w:r>
      </w:ins>
    </w:p>
    <w:p w14:paraId="179FC96C" w14:textId="77777777" w:rsidR="007C037E" w:rsidDel="008E7C45" w:rsidRDefault="001B2325">
      <w:pPr>
        <w:rPr>
          <w:ins w:id="143" w:author="Thomas" w:date="2016-02-15T00:42:00Z"/>
          <w:del w:id="144" w:author="Tyler Da Costa" w:date="2016-02-15T03:48:00Z"/>
          <w:lang w:val="en-US" w:eastAsia="zh-CN"/>
        </w:rPr>
      </w:pPr>
      <w:ins w:id="145"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p>
    <w:p w14:paraId="68EA79CA" w14:textId="13D9D054" w:rsidR="007C037E" w:rsidDel="008E7C45" w:rsidRDefault="007C037E">
      <w:pPr>
        <w:rPr>
          <w:ins w:id="146" w:author="Thomas" w:date="2016-02-15T00:44:00Z"/>
          <w:del w:id="147" w:author="Tyler Da Costa" w:date="2016-02-15T03:48:00Z"/>
          <w:lang w:val="en-US" w:eastAsia="zh-CN"/>
        </w:rPr>
      </w:pPr>
    </w:p>
    <w:p w14:paraId="25CFBD76" w14:textId="77FD8F1E" w:rsidR="007C037E" w:rsidDel="008E7C45" w:rsidRDefault="007C037E">
      <w:pPr>
        <w:rPr>
          <w:ins w:id="148" w:author="Thomas" w:date="2016-02-15T00:44:00Z"/>
          <w:moveFrom w:id="149" w:author="Tyler Da Costa" w:date="2016-02-15T03:48:00Z"/>
          <w:lang w:val="en-US" w:eastAsia="zh-CN"/>
        </w:rPr>
      </w:pPr>
      <w:moveFromRangeStart w:id="150" w:author="Tyler Da Costa" w:date="2016-02-15T03:48:00Z" w:name="move443271420"/>
      <w:moveFrom w:id="151" w:author="Tyler Da Costa" w:date="2016-02-15T03:48:00Z">
        <w:ins w:id="152" w:author="Thomas" w:date="2016-02-15T00:44:00Z">
          <w:r w:rsidDel="008E7C45">
            <w:rPr>
              <w:lang w:val="en-US" w:eastAsia="zh-CN"/>
            </w:rPr>
            <w:t xml:space="preserve">Appendix 1: </w:t>
          </w:r>
        </w:ins>
        <w:ins w:id="153" w:author="Thomas" w:date="2016-02-15T00:45:00Z">
          <w:r w:rsidDel="008E7C45">
            <w:rPr>
              <w:lang w:val="en-US" w:eastAsia="zh-CN"/>
            </w:rPr>
            <w:fldChar w:fldCharType="begin"/>
          </w:r>
          <w:r w:rsidDel="008E7C45">
            <w:rPr>
              <w:lang w:val="en-US" w:eastAsia="zh-CN"/>
            </w:rPr>
            <w:instrText xml:space="preserve"> HYPERLINK  \l "_Appendix:_Milestone_1" </w:instrText>
          </w:r>
          <w:r w:rsidDel="008E7C45">
            <w:rPr>
              <w:lang w:val="en-US" w:eastAsia="zh-CN"/>
            </w:rPr>
            <w:fldChar w:fldCharType="separate"/>
          </w:r>
          <w:r w:rsidRPr="007C037E" w:rsidDel="008E7C45">
            <w:rPr>
              <w:rStyle w:val="Hyperlink"/>
              <w:lang w:val="en-US" w:eastAsia="zh-CN"/>
            </w:rPr>
            <w:t>Milestone 1</w:t>
          </w:r>
          <w:r w:rsidDel="008E7C45">
            <w:rPr>
              <w:lang w:val="en-US" w:eastAsia="zh-CN"/>
            </w:rPr>
            <w:fldChar w:fldCharType="end"/>
          </w:r>
        </w:ins>
      </w:moveFrom>
    </w:p>
    <w:p w14:paraId="2ECE8BE5" w14:textId="2619EB01" w:rsidR="007C037E" w:rsidRPr="001B2325" w:rsidRDefault="007C037E">
      <w:pPr>
        <w:rPr>
          <w:ins w:id="154" w:author="Connor Goudie" w:date="2016-02-12T20:17:00Z"/>
          <w:lang w:val="en-US" w:eastAsia="zh-CN"/>
          <w:rPrChange w:id="155" w:author="Thomas" w:date="2016-02-14T22:38:00Z">
            <w:rPr>
              <w:ins w:id="156" w:author="Connor Goudie" w:date="2016-02-12T20:17:00Z"/>
              <w:rFonts w:asciiTheme="majorHAnsi" w:eastAsiaTheme="majorEastAsia" w:hAnsiTheme="majorHAnsi" w:cstheme="majorBidi"/>
              <w:color w:val="2E74B5" w:themeColor="accent1" w:themeShade="BF"/>
              <w:sz w:val="32"/>
              <w:szCs w:val="32"/>
              <w:lang w:val="en-US" w:eastAsia="zh-CN"/>
            </w:rPr>
          </w:rPrChange>
        </w:rPr>
      </w:pPr>
      <w:moveFrom w:id="157" w:author="Tyler Da Costa" w:date="2016-02-15T03:48:00Z">
        <w:ins w:id="158" w:author="Thomas" w:date="2016-02-15T00:44:00Z">
          <w:r w:rsidDel="008E7C45">
            <w:rPr>
              <w:lang w:val="en-US" w:eastAsia="zh-CN"/>
            </w:rPr>
            <w:t xml:space="preserve">Appendix 2: </w:t>
          </w:r>
          <w:r w:rsidDel="008E7C45">
            <w:rPr>
              <w:lang w:val="en-US" w:eastAsia="zh-CN"/>
            </w:rPr>
            <w:fldChar w:fldCharType="begin"/>
          </w:r>
          <w:r w:rsidDel="008E7C45">
            <w:rPr>
              <w:lang w:val="en-US" w:eastAsia="zh-CN"/>
            </w:rPr>
            <w:instrText xml:space="preserve"> HYPERLINK  \l "_Appendix:_Milestone_2" </w:instrText>
          </w:r>
          <w:r w:rsidDel="008E7C45">
            <w:rPr>
              <w:lang w:val="en-US" w:eastAsia="zh-CN"/>
            </w:rPr>
            <w:fldChar w:fldCharType="separate"/>
          </w:r>
          <w:r w:rsidRPr="007C037E" w:rsidDel="008E7C45">
            <w:rPr>
              <w:rStyle w:val="Hyperlink"/>
              <w:lang w:val="en-US" w:eastAsia="zh-CN"/>
            </w:rPr>
            <w:t>Milestone 2</w:t>
          </w:r>
          <w:r w:rsidDel="008E7C45">
            <w:rPr>
              <w:lang w:val="en-US" w:eastAsia="zh-CN"/>
            </w:rPr>
            <w:fldChar w:fldCharType="end"/>
          </w:r>
        </w:ins>
      </w:moveFrom>
      <w:moveFromRangeEnd w:id="150"/>
      <w:ins w:id="159" w:author="Connor Goudie" w:date="2016-02-12T20:17:00Z">
        <w:del w:id="160" w:author="Tyler Da Costa" w:date="2016-02-15T03:48:00Z">
          <w:r w:rsidR="00D233B2" w:rsidRPr="00F50289" w:rsidDel="008E7C45">
            <w:rPr>
              <w:lang w:val="en-US" w:eastAsia="zh-CN"/>
            </w:rPr>
            <w:br w:type="page"/>
          </w:r>
        </w:del>
      </w:ins>
    </w:p>
    <w:p w14:paraId="4FC07096" w14:textId="77777777" w:rsidR="00A03E81" w:rsidRDefault="00A03E81" w:rsidP="003E7975">
      <w:pPr>
        <w:pStyle w:val="Heading1"/>
        <w:rPr>
          <w:ins w:id="161" w:author="Connor Goudie" w:date="2016-02-12T22:02:00Z"/>
          <w:lang w:val="en-US" w:eastAsia="zh-CN"/>
        </w:rPr>
      </w:pPr>
    </w:p>
    <w:p w14:paraId="0DD23A52" w14:textId="045ABE58" w:rsidR="003E7975" w:rsidRDefault="003E7975" w:rsidP="003E7975">
      <w:pPr>
        <w:pStyle w:val="Heading1"/>
        <w:rPr>
          <w:ins w:id="162" w:author="Andrew" w:date="2016-01-31T21:26:00Z"/>
          <w:lang w:val="en-US" w:eastAsia="zh-CN"/>
        </w:rPr>
      </w:pPr>
      <w:bookmarkStart w:id="163" w:name="_Appendix:_Milestone_2"/>
      <w:bookmarkEnd w:id="163"/>
      <w:ins w:id="164" w:author="Andrew" w:date="2016-01-31T21:26:00Z">
        <w:r>
          <w:rPr>
            <w:noProof/>
            <w:lang w:eastAsia="en-CA"/>
          </w:rPr>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165" w:author="Thomas" w:date="2016-02-15T00:43:00Z">
          <w:r w:rsidDel="007C037E">
            <w:rPr>
              <w:lang w:val="en-US" w:eastAsia="zh-CN"/>
            </w:rPr>
            <w:delText>Group 16</w:delText>
          </w:r>
        </w:del>
      </w:ins>
      <w:ins w:id="166" w:author="Thomas" w:date="2016-02-15T00:43:00Z">
        <w:r w:rsidR="007C037E">
          <w:rPr>
            <w:lang w:val="en-US" w:eastAsia="zh-CN"/>
          </w:rPr>
          <w:t>Appendix</w:t>
        </w:r>
      </w:ins>
      <w:ins w:id="167" w:author="Andrew" w:date="2016-01-31T21:26:00Z">
        <w:r>
          <w:rPr>
            <w:lang w:val="en-US" w:eastAsia="zh-CN"/>
          </w:rPr>
          <w:t>: Milestone 2</w:t>
        </w:r>
      </w:ins>
    </w:p>
    <w:p w14:paraId="43E16A02" w14:textId="785A516D" w:rsidR="003E7975" w:rsidRDefault="00D22004" w:rsidP="00927072">
      <w:pPr>
        <w:pStyle w:val="Heading1"/>
        <w:rPr>
          <w:ins w:id="168" w:author="Andrew" w:date="2016-01-31T21:35:00Z"/>
          <w:rFonts w:ascii="Arial" w:hAnsi="Arial" w:cs="Arial"/>
          <w:color w:val="000000" w:themeColor="text1"/>
          <w:sz w:val="22"/>
          <w:szCs w:val="22"/>
          <w:lang w:val="en-US" w:eastAsia="zh-CN"/>
          <w14:textOutline w14:w="0" w14:cap="flat" w14:cmpd="sng" w14:algn="ctr">
            <w14:noFill/>
            <w14:prstDash w14:val="solid"/>
            <w14:round/>
          </w14:textOutline>
        </w:rPr>
      </w:pPr>
      <w:ins w:id="169" w:author="Andrew" w:date="2016-01-31T21:27:00Z">
        <w:r>
          <w:rPr>
            <w:rFonts w:ascii="Arial" w:hAnsi="Arial" w:cs="Arial"/>
            <w:color w:val="000000" w:themeColor="text1"/>
            <w:sz w:val="22"/>
            <w:szCs w:val="22"/>
            <w:lang w:val="en-US" w:eastAsia="zh-CN"/>
            <w14:textOutline w14:w="0" w14:cap="flat" w14:cmpd="sng" w14:algn="ctr">
              <w14:noFill/>
              <w14:prstDash w14:val="solid"/>
              <w14:round/>
            </w14:textOutline>
          </w:rPr>
          <w:t xml:space="preserve">The layout will be fluid, </w:t>
        </w:r>
      </w:ins>
      <w:ins w:id="170" w:author="Andrew" w:date="2016-01-31T21:29:00Z">
        <w:r>
          <w:rPr>
            <w:rFonts w:ascii="Arial" w:hAnsi="Arial" w:cs="Arial"/>
            <w:color w:val="000000" w:themeColor="text1"/>
            <w:sz w:val="22"/>
            <w:szCs w:val="22"/>
            <w:lang w:val="en-US" w:eastAsia="zh-CN"/>
            <w14:textOutline w14:w="0" w14:cap="flat" w14:cmpd="sng" w14:algn="ctr">
              <w14:noFill/>
              <w14:prstDash w14:val="solid"/>
              <w14:round/>
            </w14:textOutline>
          </w:rPr>
          <w:t>we will have a 2 column page layout, and the content will be divided among 2-3 col</w:t>
        </w:r>
      </w:ins>
      <w:ins w:id="171" w:author="Andrew" w:date="2016-01-31T21:30:00Z">
        <w:r>
          <w:rPr>
            <w:rFonts w:ascii="Arial" w:hAnsi="Arial" w:cs="Arial"/>
            <w:color w:val="000000" w:themeColor="text1"/>
            <w:sz w:val="22"/>
            <w:szCs w:val="22"/>
            <w:lang w:val="en-US" w:eastAsia="zh-CN"/>
            <w14:textOutline w14:w="0" w14:cap="flat" w14:cmpd="sng" w14:algn="ctr">
              <w14:noFill/>
              <w14:prstDash w14:val="solid"/>
              <w14:round/>
            </w14:textOutline>
          </w:rPr>
          <w:t>umns depending on the page.</w:t>
        </w:r>
      </w:ins>
      <w:ins w:id="172" w:author="Andrew" w:date="2016-01-31T23:02:00Z">
        <w:r w:rsidR="00496079">
          <w:rPr>
            <w:rFonts w:ascii="Arial" w:hAnsi="Arial" w:cs="Arial"/>
            <w:color w:val="000000" w:themeColor="text1"/>
            <w:sz w:val="22"/>
            <w:szCs w:val="22"/>
            <w:lang w:val="en-US" w:eastAsia="zh-CN"/>
            <w14:textOutline w14:w="0" w14:cap="flat" w14:cmpd="sng" w14:algn="ctr">
              <w14:noFill/>
              <w14:prstDash w14:val="solid"/>
              <w14:round/>
            </w14:textOutline>
          </w:rPr>
          <w:t xml:space="preserve">  The grey indicates an image, so text over a grey box would actually be text over an image.</w:t>
        </w:r>
      </w:ins>
      <w:ins w:id="173" w:author="Andrew" w:date="2016-01-31T23:15:00Z">
        <w:r w:rsidR="00AF62BB">
          <w:rPr>
            <w:rFonts w:ascii="Arial" w:hAnsi="Arial" w:cs="Arial"/>
            <w:color w:val="000000" w:themeColor="text1"/>
            <w:sz w:val="22"/>
            <w:szCs w:val="22"/>
            <w:lang w:val="en-US" w:eastAsia="zh-CN"/>
            <w14:textOutline w14:w="0" w14:cap="flat" w14:cmpd="sng" w14:algn="ctr">
              <w14:noFill/>
              <w14:prstDash w14:val="solid"/>
              <w14:round/>
            </w14:textOutline>
          </w:rPr>
          <w:t xml:space="preserve">  </w:t>
        </w:r>
        <w:r w:rsidR="00AF62BB" w:rsidRPr="00AF62BB">
          <w:rPr>
            <w:rFonts w:ascii="Arial" w:hAnsi="Arial" w:cs="Arial"/>
            <w:sz w:val="22"/>
            <w:szCs w:val="22"/>
            <w:lang w:val="en-US" w:eastAsia="zh-CN"/>
            <w:rPrChange w:id="174"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175" w:author="Andrew" w:date="2016-01-31T21:35:00Z"/>
          <w:lang w:val="en-US" w:eastAsia="zh-CN"/>
        </w:rPr>
        <w:pPrChange w:id="176" w:author="Andrew" w:date="2016-01-31T21:35:00Z">
          <w:pPr>
            <w:pStyle w:val="Heading1"/>
          </w:pPr>
        </w:pPrChange>
      </w:pPr>
    </w:p>
    <w:p w14:paraId="1FAF4252" w14:textId="494C5459" w:rsidR="00D22004" w:rsidRPr="00D22004" w:rsidRDefault="00A3296F">
      <w:pPr>
        <w:rPr>
          <w:ins w:id="177" w:author="Andrew" w:date="2016-01-31T21:34:00Z"/>
          <w:lang w:val="en-US" w:eastAsia="zh-CN"/>
          <w:rPrChange w:id="178" w:author="Andrew" w:date="2016-01-31T21:35:00Z">
            <w:rPr>
              <w:ins w:id="179"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80" w:author="Andrew" w:date="2016-01-31T21:35:00Z">
          <w:pPr>
            <w:pStyle w:val="Heading1"/>
          </w:pPr>
        </w:pPrChange>
      </w:pPr>
      <w:ins w:id="181" w:author="Andrew" w:date="2016-01-31T21:38:00Z">
        <w:r>
          <w:rPr>
            <w:lang w:val="en-US" w:eastAsia="zh-CN"/>
          </w:rPr>
          <w:t>This is the home page.</w:t>
        </w:r>
      </w:ins>
      <w:ins w:id="182"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83" w:author="Andrew" w:date="2016-01-31T21:19:00Z"/>
          <w:del w:id="184" w:author="Connor Goudie" w:date="2016-02-12T22:03:00Z"/>
          <w:lang w:val="en-US" w:eastAsia="zh-CN"/>
        </w:rPr>
        <w:pPrChange w:id="185" w:author="Andrew" w:date="2016-01-31T21:34:00Z">
          <w:pPr>
            <w:pStyle w:val="Heading1"/>
          </w:pPr>
        </w:pPrChange>
      </w:pPr>
      <w:ins w:id="186"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87" w:author="Andrew" w:date="2016-01-31T21:42:00Z"/>
          <w:del w:id="188" w:author="Connor Goudie" w:date="2016-02-12T22:03:00Z"/>
          <w:noProof/>
          <w:lang w:val="en-US"/>
        </w:rPr>
      </w:pPr>
    </w:p>
    <w:p w14:paraId="673629D9" w14:textId="77777777" w:rsidR="00A3296F" w:rsidDel="00A03E81" w:rsidRDefault="00A3296F">
      <w:pPr>
        <w:rPr>
          <w:ins w:id="189" w:author="Andrew" w:date="2016-01-31T21:42:00Z"/>
          <w:del w:id="190" w:author="Connor Goudie" w:date="2016-02-12T22:03:00Z"/>
          <w:noProof/>
          <w:lang w:val="en-US"/>
        </w:rPr>
      </w:pPr>
    </w:p>
    <w:p w14:paraId="23F05342" w14:textId="77777777" w:rsidR="00A3296F" w:rsidDel="00A03E81" w:rsidRDefault="00A3296F">
      <w:pPr>
        <w:rPr>
          <w:ins w:id="191" w:author="Andrew" w:date="2016-01-31T21:42:00Z"/>
          <w:del w:id="192" w:author="Connor Goudie" w:date="2016-02-12T22:03:00Z"/>
          <w:noProof/>
          <w:lang w:val="en-US"/>
        </w:rPr>
      </w:pPr>
    </w:p>
    <w:p w14:paraId="55B6D441" w14:textId="77777777" w:rsidR="00A3296F" w:rsidDel="00A03E81" w:rsidRDefault="00A3296F">
      <w:pPr>
        <w:rPr>
          <w:ins w:id="193" w:author="Andrew" w:date="2016-01-31T21:42:00Z"/>
          <w:del w:id="194" w:author="Connor Goudie" w:date="2016-02-12T22:03:00Z"/>
          <w:noProof/>
          <w:lang w:val="en-US"/>
        </w:rPr>
      </w:pPr>
    </w:p>
    <w:p w14:paraId="61F9B42D" w14:textId="77777777" w:rsidR="00A3296F" w:rsidRDefault="00A3296F">
      <w:pPr>
        <w:rPr>
          <w:ins w:id="195" w:author="Andrew" w:date="2016-01-31T21:42:00Z"/>
          <w:noProof/>
          <w:lang w:val="en-US"/>
        </w:rPr>
      </w:pPr>
    </w:p>
    <w:p w14:paraId="5184A64E" w14:textId="7673FF72" w:rsidR="00A3296F" w:rsidRDefault="00A3296F">
      <w:pPr>
        <w:rPr>
          <w:ins w:id="196" w:author="Andrew" w:date="2016-01-31T21:48:00Z"/>
          <w:noProof/>
          <w:lang w:val="en-US"/>
        </w:rPr>
      </w:pPr>
      <w:ins w:id="197" w:author="Andrew" w:date="2016-01-31T21:42:00Z">
        <w:r>
          <w:rPr>
            <w:noProof/>
            <w:lang w:val="en-US"/>
          </w:rPr>
          <w:lastRenderedPageBreak/>
          <w:t>The about page.  The demographic targeted by this coffee shop is one generally quite interested in helping the community and the environment, explaining why this coffee shop i</w:t>
        </w:r>
      </w:ins>
      <w:ins w:id="198" w:author="Connor Goudie" w:date="2016-02-12T22:03:00Z">
        <w:r w:rsidR="00A03E81">
          <w:rPr>
            <w:noProof/>
            <w:lang w:val="en-US"/>
          </w:rPr>
          <w:t xml:space="preserve">s </w:t>
        </w:r>
      </w:ins>
      <w:ins w:id="199" w:author="Andrew" w:date="2016-01-31T21:42:00Z">
        <w:del w:id="200" w:author="Connor Goudie" w:date="2016-02-12T22:03:00Z">
          <w:r w:rsidDel="00A03E81">
            <w:rPr>
              <w:noProof/>
              <w:lang w:val="en-US"/>
            </w:rPr>
            <w:delText xml:space="preserve">s  </w:delText>
          </w:r>
        </w:del>
        <w:r>
          <w:rPr>
            <w:noProof/>
            <w:lang w:val="en-US"/>
          </w:rPr>
          <w:t>superior to the competition in those areas is vital.</w:t>
        </w:r>
      </w:ins>
      <w:ins w:id="201"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202" w:author="Andrew" w:date="2016-01-31T21:48:00Z"/>
          <w:lang w:val="en-US" w:eastAsia="zh-CN"/>
        </w:rPr>
      </w:pPr>
    </w:p>
    <w:p w14:paraId="36B5C647" w14:textId="1F93E71C" w:rsidR="00A3296F" w:rsidRDefault="008A7418">
      <w:pPr>
        <w:rPr>
          <w:ins w:id="203" w:author="Andrew" w:date="2016-01-31T21:48:00Z"/>
          <w:lang w:val="en-US" w:eastAsia="zh-CN"/>
        </w:rPr>
      </w:pPr>
      <w:ins w:id="204"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205" w:author="Andrew" w:date="2016-01-31T21:48:00Z">
        <w:r w:rsidR="00A3296F">
          <w:rPr>
            <w:lang w:val="en-US" w:eastAsia="zh-CN"/>
          </w:rPr>
          <w:br w:type="page"/>
        </w:r>
      </w:ins>
    </w:p>
    <w:p w14:paraId="27907767" w14:textId="3108F919" w:rsidR="008A7418" w:rsidRPr="008A7418" w:rsidRDefault="008A7418">
      <w:pPr>
        <w:rPr>
          <w:ins w:id="206" w:author="Andrew" w:date="2016-01-31T21:54:00Z"/>
          <w:rFonts w:ascii="Arial" w:hAnsi="Arial" w:cs="Arial"/>
          <w:sz w:val="22"/>
          <w:szCs w:val="22"/>
          <w:lang w:val="en-US" w:eastAsia="zh-CN"/>
          <w:rPrChange w:id="207" w:author="Andrew" w:date="2016-01-31T21:54:00Z">
            <w:rPr>
              <w:ins w:id="208" w:author="Andrew" w:date="2016-01-31T21:54:00Z"/>
              <w:lang w:val="en-US" w:eastAsia="zh-CN"/>
            </w:rPr>
          </w:rPrChange>
        </w:rPr>
      </w:pPr>
      <w:ins w:id="209"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210" w:author="Andrew" w:date="2016-01-31T21:57:00Z">
        <w:r>
          <w:rPr>
            <w:rFonts w:ascii="Arial" w:hAnsi="Arial" w:cs="Arial"/>
            <w:sz w:val="22"/>
            <w:szCs w:val="22"/>
            <w:lang w:val="en-US" w:eastAsia="zh-CN"/>
          </w:rPr>
          <w:t>fields</w:t>
        </w:r>
      </w:ins>
      <w:ins w:id="211" w:author="Andrew" w:date="2016-01-31T21:55:00Z">
        <w:r>
          <w:rPr>
            <w:rFonts w:ascii="Arial" w:hAnsi="Arial" w:cs="Arial"/>
            <w:sz w:val="22"/>
            <w:szCs w:val="22"/>
            <w:lang w:val="en-US" w:eastAsia="zh-CN"/>
          </w:rPr>
          <w:t xml:space="preserve"> </w:t>
        </w:r>
      </w:ins>
      <w:ins w:id="212" w:author="Andrew" w:date="2016-01-31T21:57:00Z">
        <w:r>
          <w:rPr>
            <w:rFonts w:ascii="Arial" w:hAnsi="Arial" w:cs="Arial"/>
            <w:sz w:val="22"/>
            <w:szCs w:val="22"/>
            <w:lang w:val="en-US" w:eastAsia="zh-CN"/>
          </w:rPr>
          <w:t xml:space="preserve">will include information needed to perform deliveries, such as </w:t>
        </w:r>
      </w:ins>
      <w:ins w:id="213" w:author="Andrew" w:date="2016-01-31T21:58:00Z">
        <w:r>
          <w:rPr>
            <w:rFonts w:ascii="Arial" w:hAnsi="Arial" w:cs="Arial"/>
            <w:sz w:val="22"/>
            <w:szCs w:val="22"/>
            <w:lang w:val="en-US" w:eastAsia="zh-CN"/>
          </w:rPr>
          <w:t>address</w:t>
        </w:r>
      </w:ins>
      <w:ins w:id="214" w:author="Andrew" w:date="2016-01-31T21:57:00Z">
        <w:r>
          <w:rPr>
            <w:rFonts w:ascii="Arial" w:hAnsi="Arial" w:cs="Arial"/>
            <w:sz w:val="22"/>
            <w:szCs w:val="22"/>
            <w:lang w:val="en-US" w:eastAsia="zh-CN"/>
          </w:rPr>
          <w:t xml:space="preserve"> </w:t>
        </w:r>
      </w:ins>
      <w:ins w:id="215" w:author="Andrew" w:date="2016-01-31T21:58:00Z">
        <w:r>
          <w:rPr>
            <w:rFonts w:ascii="Arial" w:hAnsi="Arial" w:cs="Arial"/>
            <w:sz w:val="22"/>
            <w:szCs w:val="22"/>
            <w:lang w:val="en-US" w:eastAsia="zh-CN"/>
          </w:rPr>
          <w:t>and contact information.</w:t>
        </w:r>
      </w:ins>
    </w:p>
    <w:p w14:paraId="63306F31" w14:textId="77777777" w:rsidR="008A7418" w:rsidRDefault="008A7418">
      <w:pPr>
        <w:rPr>
          <w:ins w:id="216" w:author="Andrew" w:date="2016-01-31T21:59:00Z"/>
          <w:lang w:val="en-US" w:eastAsia="zh-CN"/>
        </w:rPr>
      </w:pPr>
      <w:ins w:id="217"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218" w:author="Andrew" w:date="2016-01-31T21:59:00Z"/>
          <w:lang w:val="en-US" w:eastAsia="zh-CN"/>
        </w:rPr>
      </w:pPr>
      <w:ins w:id="219" w:author="Andrew" w:date="2016-01-31T21:59:00Z">
        <w:r>
          <w:rPr>
            <w:lang w:val="en-US" w:eastAsia="zh-CN"/>
          </w:rPr>
          <w:br w:type="page"/>
        </w:r>
      </w:ins>
    </w:p>
    <w:p w14:paraId="44B9A74F" w14:textId="4A0A2EEB" w:rsidR="008A7418" w:rsidRDefault="00D117C6">
      <w:pPr>
        <w:rPr>
          <w:ins w:id="220" w:author="Andrew" w:date="2016-01-31T21:59:00Z"/>
          <w:lang w:val="en-US" w:eastAsia="zh-CN"/>
        </w:rPr>
      </w:pPr>
      <w:ins w:id="221" w:author="Andrew" w:date="2016-01-31T21:59:00Z">
        <w:r>
          <w:rPr>
            <w:lang w:val="en-US" w:eastAsia="zh-CN"/>
          </w:rPr>
          <w:lastRenderedPageBreak/>
          <w:t xml:space="preserve">This business doubles as an </w:t>
        </w:r>
      </w:ins>
      <w:ins w:id="222"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223" w:author="Andrew" w:date="2016-01-31T22:02:00Z"/>
          <w:lang w:val="en-US" w:eastAsia="zh-CN"/>
        </w:rPr>
      </w:pPr>
      <w:ins w:id="224"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225" w:author="Andrew" w:date="2016-01-31T22:02:00Z"/>
          <w:lang w:val="en-US" w:eastAsia="zh-CN"/>
        </w:rPr>
      </w:pPr>
      <w:ins w:id="226" w:author="Andrew" w:date="2016-01-31T22:02:00Z">
        <w:r>
          <w:rPr>
            <w:lang w:val="en-US" w:eastAsia="zh-CN"/>
          </w:rPr>
          <w:br w:type="page"/>
        </w:r>
      </w:ins>
    </w:p>
    <w:p w14:paraId="4AC7ACC5" w14:textId="5AB30488" w:rsidR="00D117C6" w:rsidRDefault="00D117C6">
      <w:pPr>
        <w:rPr>
          <w:ins w:id="227" w:author="Andrew" w:date="2016-01-31T22:02:00Z"/>
          <w:lang w:val="en-US" w:eastAsia="zh-CN"/>
        </w:rPr>
      </w:pPr>
      <w:ins w:id="228"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229"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230" w:author="Andrew" w:date="2016-01-31T22:06:00Z"/>
          <w:lang w:val="en-US" w:eastAsia="zh-CN"/>
        </w:rPr>
      </w:pPr>
      <w:ins w:id="231"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232" w:author="Andrew" w:date="2016-01-31T22:09:00Z"/>
          <w:lang w:val="en-US" w:eastAsia="zh-CN"/>
        </w:rPr>
      </w:pPr>
      <w:ins w:id="233" w:author="Andrew" w:date="2016-01-31T22:06:00Z">
        <w:r>
          <w:rPr>
            <w:lang w:val="en-US" w:eastAsia="zh-CN"/>
          </w:rPr>
          <w:br w:type="page"/>
        </w:r>
        <w:r>
          <w:rPr>
            <w:lang w:val="en-US" w:eastAsia="zh-CN"/>
          </w:rPr>
          <w:lastRenderedPageBreak/>
          <w:t xml:space="preserve">Coffee is brown.  </w:t>
        </w:r>
      </w:ins>
      <w:ins w:id="234" w:author="Andrew" w:date="2016-01-31T22:07:00Z">
        <w:r>
          <w:rPr>
            <w:lang w:val="en-US" w:eastAsia="zh-CN"/>
          </w:rPr>
          <w:t>The logo is brown.  We</w:t>
        </w:r>
      </w:ins>
      <w:ins w:id="235"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236" w:author="Andrew" w:date="2016-01-31T22:09:00Z">
        <w:r>
          <w:rPr>
            <w:lang w:val="en-US" w:eastAsia="zh-CN"/>
          </w:rPr>
          <w:t>black rather than dark brown</w:t>
        </w:r>
      </w:ins>
      <w:ins w:id="237" w:author="Andrew" w:date="2016-01-31T22:23:00Z">
        <w:r w:rsidR="003C5321">
          <w:rPr>
            <w:lang w:val="en-US" w:eastAsia="zh-CN"/>
          </w:rPr>
          <w:t xml:space="preserve">, </w:t>
        </w:r>
      </w:ins>
      <w:ins w:id="238"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239" w:author="Andrew" w:date="2016-01-31T22:10:00Z"/>
          <w:lang w:val="en-US" w:eastAsia="zh-CN"/>
        </w:rPr>
      </w:pPr>
      <w:ins w:id="240"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8">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241" w:author="Andrew" w:date="2016-01-31T22:57:00Z"/>
          <w:lang w:val="en-US" w:eastAsia="zh-CN"/>
        </w:rPr>
      </w:pPr>
      <w:ins w:id="242"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243" w:author="Andrew" w:date="2016-01-31T22:57:00Z"/>
          <w:lang w:val="en-US" w:eastAsia="zh-CN"/>
        </w:rPr>
      </w:pPr>
    </w:p>
    <w:p w14:paraId="77E1AA57" w14:textId="163DF43C" w:rsidR="00550C71" w:rsidRDefault="00550C71">
      <w:pPr>
        <w:rPr>
          <w:ins w:id="244" w:author="Andrew" w:date="2016-01-31T22:57:00Z"/>
          <w:lang w:val="en-US" w:eastAsia="zh-CN"/>
        </w:rPr>
      </w:pPr>
      <w:ins w:id="245" w:author="Andrew" w:date="2016-01-31T22:57:00Z">
        <w:r>
          <w:rPr>
            <w:lang w:val="en-US" w:eastAsia="zh-CN"/>
          </w:rPr>
          <w:t>Our sitemap is as follows</w:t>
        </w:r>
      </w:ins>
    </w:p>
    <w:p w14:paraId="5DD0822D" w14:textId="24AD46EE" w:rsidR="00550C71" w:rsidRDefault="007F15C5">
      <w:pPr>
        <w:rPr>
          <w:ins w:id="246" w:author="Andrew" w:date="2016-01-31T22:32:00Z"/>
          <w:lang w:val="en-US" w:eastAsia="zh-CN"/>
        </w:rPr>
      </w:pPr>
      <w:ins w:id="247"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248" w:author="Andrew" w:date="2016-01-31T22:32:00Z"/>
          <w:lang w:val="en-US" w:eastAsia="zh-CN"/>
        </w:rPr>
      </w:pPr>
    </w:p>
    <w:p w14:paraId="31B3AB0F" w14:textId="77777777" w:rsidR="002A339C" w:rsidRDefault="002A339C">
      <w:pPr>
        <w:rPr>
          <w:ins w:id="249" w:author="Andrew" w:date="2016-01-31T22:41:00Z"/>
          <w:lang w:val="en-US" w:eastAsia="zh-CN"/>
        </w:rPr>
      </w:pPr>
    </w:p>
    <w:p w14:paraId="32695637" w14:textId="2D49F508" w:rsidR="003E7975" w:rsidRPr="00D117C6" w:rsidRDefault="00E60C72">
      <w:pPr>
        <w:rPr>
          <w:ins w:id="250" w:author="Andrew" w:date="2016-01-31T21:19:00Z"/>
          <w:lang w:val="en-US" w:eastAsia="zh-CN"/>
          <w:rPrChange w:id="251" w:author="Andrew" w:date="2016-01-31T22:06:00Z">
            <w:rPr>
              <w:ins w:id="252" w:author="Andrew" w:date="2016-01-31T21:19:00Z"/>
              <w:rFonts w:asciiTheme="majorHAnsi" w:eastAsiaTheme="majorEastAsia" w:hAnsiTheme="majorHAnsi" w:cstheme="majorBidi"/>
              <w:color w:val="2E74B5" w:themeColor="accent1" w:themeShade="BF"/>
              <w:sz w:val="32"/>
              <w:szCs w:val="32"/>
              <w:lang w:val="en-US" w:eastAsia="zh-CN"/>
            </w:rPr>
          </w:rPrChange>
        </w:rPr>
      </w:pPr>
      <w:ins w:id="253" w:author="Andrew" w:date="2016-01-31T22:32:00Z">
        <w:r>
          <w:rPr>
            <w:lang w:val="en-US" w:eastAsia="zh-CN"/>
          </w:rPr>
          <w:t>Accessib</w:t>
        </w:r>
      </w:ins>
      <w:ins w:id="254" w:author="Andrew" w:date="2016-01-31T22:33:00Z">
        <w:r>
          <w:rPr>
            <w:lang w:val="en-US" w:eastAsia="zh-CN"/>
          </w:rPr>
          <w:t xml:space="preserve">ility is foremost in our design philosophy.  </w:t>
        </w:r>
      </w:ins>
      <w:ins w:id="255" w:author="Andrew" w:date="2016-01-31T22:34:00Z">
        <w:r>
          <w:rPr>
            <w:lang w:val="en-US" w:eastAsia="zh-CN"/>
          </w:rPr>
          <w:t>The layout will be fluid t</w:t>
        </w:r>
      </w:ins>
      <w:ins w:id="256" w:author="Andrew" w:date="2016-01-31T22:35:00Z">
        <w:r>
          <w:rPr>
            <w:lang w:val="en-US" w:eastAsia="zh-CN"/>
          </w:rPr>
          <w:t xml:space="preserve">o allow mobiles users easier </w:t>
        </w:r>
      </w:ins>
      <w:ins w:id="257" w:author="Andrew" w:date="2016-01-31T22:37:00Z">
        <w:r>
          <w:rPr>
            <w:lang w:val="en-US" w:eastAsia="zh-CN"/>
          </w:rPr>
          <w:t>access.  The font will be fairly large to allow higher readability</w:t>
        </w:r>
      </w:ins>
      <w:ins w:id="258" w:author="Andrew" w:date="2016-01-31T22:38:00Z">
        <w:r>
          <w:rPr>
            <w:lang w:val="en-US" w:eastAsia="zh-CN"/>
          </w:rPr>
          <w:t xml:space="preserve">.  The text will be very dark against the pale-brown background.  Our website will </w:t>
        </w:r>
      </w:ins>
      <w:ins w:id="259" w:author="Andrew" w:date="2016-01-31T22:39:00Z">
        <w:r w:rsidR="00A02B67">
          <w:rPr>
            <w:lang w:val="en-US" w:eastAsia="zh-CN"/>
          </w:rPr>
          <w:t>be well</w:t>
        </w:r>
        <w:r>
          <w:rPr>
            <w:lang w:val="en-US" w:eastAsia="zh-CN"/>
          </w:rPr>
          <w:t xml:space="preserve"> within the 3 click rule, as every page can be accessed from our</w:t>
        </w:r>
      </w:ins>
      <w:ins w:id="260" w:author="Andrew" w:date="2016-01-31T22:40:00Z">
        <w:r w:rsidR="00AF62BB">
          <w:rPr>
            <w:lang w:val="en-US" w:eastAsia="zh-CN"/>
          </w:rPr>
          <w:t xml:space="preserve"> navbar.</w:t>
        </w:r>
      </w:ins>
      <w:ins w:id="261" w:author="Andrew" w:date="2016-01-31T23:15:00Z">
        <w:r w:rsidR="00AF62BB">
          <w:rPr>
            <w:lang w:val="en-US" w:eastAsia="zh-CN"/>
          </w:rPr>
          <w:t xml:space="preserve"> </w:t>
        </w:r>
      </w:ins>
      <w:ins w:id="262" w:author="Andrew" w:date="2016-01-31T21:19:00Z">
        <w:r w:rsidR="003E7975">
          <w:rPr>
            <w:lang w:val="en-US" w:eastAsia="zh-CN"/>
          </w:rPr>
          <w:br w:type="page"/>
        </w:r>
      </w:ins>
    </w:p>
    <w:p w14:paraId="6B1C661C" w14:textId="750A7F9C" w:rsidR="00927072" w:rsidRDefault="00927072" w:rsidP="00927072">
      <w:pPr>
        <w:pStyle w:val="Heading1"/>
        <w:rPr>
          <w:lang w:val="en-US" w:eastAsia="zh-CN"/>
        </w:rPr>
      </w:pPr>
      <w:bookmarkStart w:id="263" w:name="_Appendix:_Milestone_1"/>
      <w:bookmarkEnd w:id="263"/>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del w:id="264" w:author="Thomas" w:date="2016-02-15T00:43:00Z">
        <w:r w:rsidDel="007C037E">
          <w:rPr>
            <w:lang w:val="en-US" w:eastAsia="zh-CN"/>
          </w:rPr>
          <w:delText>Group 16</w:delText>
        </w:r>
      </w:del>
      <w:ins w:id="265" w:author="Thomas" w:date="2016-02-15T00:43:00Z">
        <w:r w:rsidR="007C037E">
          <w:rPr>
            <w:lang w:val="en-US" w:eastAsia="zh-CN"/>
          </w:rPr>
          <w:t>Appendix</w:t>
        </w:r>
      </w:ins>
      <w:r>
        <w:rPr>
          <w:lang w:val="en-US" w:eastAsia="zh-CN"/>
        </w:rPr>
        <w:t>: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E7709" w14:textId="77777777" w:rsidR="00D258A7" w:rsidRDefault="00D258A7" w:rsidP="00A3296F">
      <w:r>
        <w:separator/>
      </w:r>
    </w:p>
  </w:endnote>
  <w:endnote w:type="continuationSeparator" w:id="0">
    <w:p w14:paraId="6B400853" w14:textId="77777777" w:rsidR="00D258A7" w:rsidRDefault="00D258A7"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8BE789" w14:textId="77777777" w:rsidR="00D258A7" w:rsidRDefault="00D258A7" w:rsidP="00A3296F">
      <w:r>
        <w:separator/>
      </w:r>
    </w:p>
  </w:footnote>
  <w:footnote w:type="continuationSeparator" w:id="0">
    <w:p w14:paraId="60A03C3D" w14:textId="77777777" w:rsidR="00D258A7" w:rsidRDefault="00D258A7"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yler Da Costa">
    <w15:presenceInfo w15:providerId="Windows Live" w15:userId="56a76e34577bab5d"/>
  </w15:person>
  <w15:person w15:author="Thomas">
    <w15:presenceInfo w15:providerId="None" w15:userId="Thomas"/>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72C3A"/>
    <w:rsid w:val="001B2325"/>
    <w:rsid w:val="001C6C4F"/>
    <w:rsid w:val="001F1873"/>
    <w:rsid w:val="00242C03"/>
    <w:rsid w:val="00247E13"/>
    <w:rsid w:val="002A339C"/>
    <w:rsid w:val="002A3ADC"/>
    <w:rsid w:val="002C3E59"/>
    <w:rsid w:val="003C5321"/>
    <w:rsid w:val="003E7975"/>
    <w:rsid w:val="00496079"/>
    <w:rsid w:val="004C7CB8"/>
    <w:rsid w:val="00550C71"/>
    <w:rsid w:val="0056734E"/>
    <w:rsid w:val="0058005B"/>
    <w:rsid w:val="0060622A"/>
    <w:rsid w:val="006268EE"/>
    <w:rsid w:val="006473A3"/>
    <w:rsid w:val="0066287F"/>
    <w:rsid w:val="007C037E"/>
    <w:rsid w:val="007F15C5"/>
    <w:rsid w:val="00827E99"/>
    <w:rsid w:val="008A7418"/>
    <w:rsid w:val="008E6B5C"/>
    <w:rsid w:val="008E7C45"/>
    <w:rsid w:val="00927072"/>
    <w:rsid w:val="0097167A"/>
    <w:rsid w:val="00A02B67"/>
    <w:rsid w:val="00A03E81"/>
    <w:rsid w:val="00A3296F"/>
    <w:rsid w:val="00AC6610"/>
    <w:rsid w:val="00AF62BB"/>
    <w:rsid w:val="00C703D6"/>
    <w:rsid w:val="00CF4479"/>
    <w:rsid w:val="00D01EE5"/>
    <w:rsid w:val="00D04ABB"/>
    <w:rsid w:val="00D117C6"/>
    <w:rsid w:val="00D22004"/>
    <w:rsid w:val="00D233B2"/>
    <w:rsid w:val="00D258A7"/>
    <w:rsid w:val="00D37C9D"/>
    <w:rsid w:val="00D5696F"/>
    <w:rsid w:val="00D83F2F"/>
    <w:rsid w:val="00E47022"/>
    <w:rsid w:val="00E60C72"/>
    <w:rsid w:val="00E659E2"/>
    <w:rsid w:val="00EF36EB"/>
    <w:rsid w:val="00F34805"/>
    <w:rsid w:val="00F5028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 w:type="character" w:styleId="FollowedHyperlink">
    <w:name w:val="FollowedHyperlink"/>
    <w:basedOn w:val="DefaultParagraphFont"/>
    <w:uiPriority w:val="99"/>
    <w:semiHidden/>
    <w:unhideWhenUsed/>
    <w:rsid w:val="008E7C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tmp"/><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13</Pages>
  <Words>1388</Words>
  <Characters>7914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Tyler Da Costa</cp:lastModifiedBy>
  <cp:revision>13</cp:revision>
  <dcterms:created xsi:type="dcterms:W3CDTF">2016-02-13T06:23:00Z</dcterms:created>
  <dcterms:modified xsi:type="dcterms:W3CDTF">2016-02-15T12:00:00Z</dcterms:modified>
</cp:coreProperties>
</file>